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5FF99B" w14:textId="77777777" w:rsidR="009E22F3" w:rsidRPr="00BE0037" w:rsidRDefault="74686E51" w:rsidP="47FE4FB4">
      <w:pPr>
        <w:spacing w:line="360" w:lineRule="auto"/>
        <w:ind w:firstLine="426"/>
        <w:jc w:val="center"/>
        <w:rPr>
          <w:rFonts w:ascii="Helvetica" w:hAnsi="Helvetica" w:cs="Arial Hebrew Scholar"/>
          <w:b/>
          <w:bCs/>
          <w:sz w:val="28"/>
          <w:szCs w:val="28"/>
        </w:rPr>
      </w:pPr>
      <w:bookmarkStart w:id="0" w:name="_Hlk486381415"/>
      <w:bookmarkEnd w:id="0"/>
      <w:r w:rsidRPr="00BE0037">
        <w:rPr>
          <w:rFonts w:ascii="Helvetica" w:eastAsia="Calibri" w:hAnsi="Helvetica" w:cs="Calibri"/>
          <w:b/>
          <w:bCs/>
          <w:sz w:val="28"/>
          <w:szCs w:val="28"/>
        </w:rPr>
        <w:t>TRƯỜNG</w:t>
      </w:r>
      <w:r w:rsidRPr="00BE0037">
        <w:rPr>
          <w:rFonts w:ascii="Helvetica" w:hAnsi="Helvetica" w:cs="Arial Hebrew Scholar"/>
          <w:b/>
          <w:bCs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28"/>
          <w:szCs w:val="28"/>
        </w:rPr>
        <w:t>ĐẠI</w:t>
      </w:r>
      <w:r w:rsidRPr="00BE0037">
        <w:rPr>
          <w:rFonts w:ascii="Helvetica" w:hAnsi="Helvetica" w:cs="Arial Hebrew Scholar"/>
          <w:b/>
          <w:bCs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28"/>
          <w:szCs w:val="28"/>
        </w:rPr>
        <w:t>HỌC</w:t>
      </w:r>
      <w:r w:rsidRPr="00BE0037">
        <w:rPr>
          <w:rFonts w:ascii="Helvetica" w:hAnsi="Helvetica" w:cs="Arial Hebrew Scholar"/>
          <w:b/>
          <w:bCs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28"/>
          <w:szCs w:val="28"/>
        </w:rPr>
        <w:t>CÔNG</w:t>
      </w:r>
      <w:r w:rsidRPr="00BE0037">
        <w:rPr>
          <w:rFonts w:ascii="Helvetica" w:hAnsi="Helvetica" w:cs="Arial Hebrew Scholar"/>
          <w:b/>
          <w:bCs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28"/>
          <w:szCs w:val="28"/>
        </w:rPr>
        <w:t>NGHỆ</w:t>
      </w:r>
      <w:r w:rsidRPr="00BE0037">
        <w:rPr>
          <w:rFonts w:ascii="Helvetica" w:hAnsi="Helvetica" w:cs="Arial Hebrew Scholar"/>
          <w:b/>
          <w:bCs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28"/>
          <w:szCs w:val="28"/>
        </w:rPr>
        <w:t>THÔNG</w:t>
      </w:r>
      <w:r w:rsidRPr="00BE0037">
        <w:rPr>
          <w:rFonts w:ascii="Helvetica" w:hAnsi="Helvetica" w:cs="Arial Hebrew Scholar"/>
          <w:b/>
          <w:bCs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28"/>
          <w:szCs w:val="28"/>
        </w:rPr>
        <w:t>TIN</w:t>
      </w:r>
    </w:p>
    <w:p w14:paraId="6451F7BF" w14:textId="3625E61C" w:rsidR="00DF3231" w:rsidRPr="00BE0037" w:rsidRDefault="2E623DC9" w:rsidP="2E623DC9">
      <w:pPr>
        <w:spacing w:line="360" w:lineRule="auto"/>
        <w:ind w:firstLine="426"/>
        <w:jc w:val="center"/>
        <w:rPr>
          <w:rFonts w:ascii="Helvetica" w:hAnsi="Helvetica" w:cs="Arial Hebrew Scholar"/>
          <w:b/>
          <w:bCs/>
          <w:sz w:val="28"/>
          <w:szCs w:val="28"/>
        </w:rPr>
      </w:pPr>
      <w:r w:rsidRPr="00BE0037">
        <w:rPr>
          <w:rFonts w:ascii="Helvetica" w:eastAsia="Calibri" w:hAnsi="Helvetica" w:cs="Calibri"/>
          <w:b/>
          <w:bCs/>
          <w:sz w:val="28"/>
          <w:szCs w:val="28"/>
        </w:rPr>
        <w:t>KHOA</w:t>
      </w:r>
      <w:r w:rsidRPr="00BE0037">
        <w:rPr>
          <w:rFonts w:ascii="Helvetica" w:hAnsi="Helvetica" w:cs="Arial Hebrew Scholar"/>
          <w:b/>
          <w:bCs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28"/>
          <w:szCs w:val="28"/>
        </w:rPr>
        <w:t>KHOA</w:t>
      </w:r>
      <w:r w:rsidRPr="00BE0037">
        <w:rPr>
          <w:rFonts w:ascii="Helvetica" w:hAnsi="Helvetica" w:cs="Arial Hebrew Scholar"/>
          <w:b/>
          <w:bCs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28"/>
          <w:szCs w:val="28"/>
        </w:rPr>
        <w:t>HỌC</w:t>
      </w:r>
      <w:r w:rsidRPr="00BE0037">
        <w:rPr>
          <w:rFonts w:ascii="Helvetica" w:hAnsi="Helvetica" w:cs="Arial Hebrew Scholar"/>
          <w:b/>
          <w:bCs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28"/>
          <w:szCs w:val="28"/>
        </w:rPr>
        <w:t>MÁY</w:t>
      </w:r>
      <w:r w:rsidRPr="00BE0037">
        <w:rPr>
          <w:rFonts w:ascii="Helvetica" w:hAnsi="Helvetica" w:cs="Arial Hebrew Scholar"/>
          <w:b/>
          <w:bCs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28"/>
          <w:szCs w:val="28"/>
        </w:rPr>
        <w:t>TÍNH</w:t>
      </w:r>
    </w:p>
    <w:p w14:paraId="7201CD77" w14:textId="77777777" w:rsidR="00DF3231" w:rsidRPr="00BE0037" w:rsidRDefault="00DF3231" w:rsidP="00FB23BB">
      <w:pPr>
        <w:spacing w:line="360" w:lineRule="auto"/>
        <w:ind w:firstLine="426"/>
        <w:jc w:val="center"/>
        <w:rPr>
          <w:rFonts w:ascii="Helvetica" w:hAnsi="Helvetica" w:cs="Arial Hebrew Scholar"/>
          <w:b/>
          <w:sz w:val="28"/>
          <w:szCs w:val="28"/>
        </w:rPr>
      </w:pPr>
    </w:p>
    <w:p w14:paraId="65FFC69B" w14:textId="77777777" w:rsidR="00DF3231" w:rsidRPr="00BE0037" w:rsidRDefault="00DF3231" w:rsidP="00FB23BB">
      <w:pPr>
        <w:spacing w:line="360" w:lineRule="auto"/>
        <w:ind w:firstLine="426"/>
        <w:jc w:val="center"/>
        <w:rPr>
          <w:rFonts w:ascii="Helvetica" w:hAnsi="Helvetica" w:cs="Arial Hebrew Scholar"/>
          <w:b/>
          <w:sz w:val="28"/>
          <w:szCs w:val="28"/>
        </w:rPr>
      </w:pPr>
      <w:r w:rsidRPr="00BE0037">
        <w:rPr>
          <w:rFonts w:ascii="Helvetica" w:hAnsi="Helvetica" w:cs="Arial Hebrew Scholar"/>
          <w:noProof/>
          <w:lang w:eastAsia="en-US"/>
        </w:rPr>
        <w:drawing>
          <wp:inline distT="0" distB="0" distL="0" distR="0" wp14:anchorId="2B8E624F" wp14:editId="5AF2F543">
            <wp:extent cx="1323975" cy="1257300"/>
            <wp:effectExtent l="0" t="0" r="9525" b="0"/>
            <wp:docPr id="179538046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BFB3" w14:textId="77777777" w:rsidR="00DF3231" w:rsidRPr="00BE0037" w:rsidRDefault="00DF3231" w:rsidP="00FB23BB">
      <w:pPr>
        <w:spacing w:line="360" w:lineRule="auto"/>
        <w:ind w:firstLine="426"/>
        <w:jc w:val="center"/>
        <w:rPr>
          <w:rFonts w:ascii="Helvetica" w:hAnsi="Helvetica" w:cs="Arial Hebrew Scholar"/>
          <w:b/>
          <w:sz w:val="28"/>
          <w:szCs w:val="28"/>
        </w:rPr>
      </w:pPr>
    </w:p>
    <w:p w14:paraId="0C17C683" w14:textId="77777777" w:rsidR="00E222E5" w:rsidRPr="00BE0037" w:rsidRDefault="47FE4FB4" w:rsidP="47FE4FB4">
      <w:pPr>
        <w:spacing w:line="360" w:lineRule="auto"/>
        <w:ind w:firstLine="426"/>
        <w:jc w:val="center"/>
        <w:rPr>
          <w:rFonts w:ascii="Helvetica" w:hAnsi="Helvetica" w:cs="Arial Hebrew Scholar"/>
          <w:b/>
          <w:bCs/>
          <w:sz w:val="36"/>
          <w:szCs w:val="36"/>
        </w:rPr>
      </w:pPr>
      <w:r w:rsidRPr="00BE0037">
        <w:rPr>
          <w:rFonts w:ascii="Helvetica" w:eastAsia="Calibri" w:hAnsi="Helvetica" w:cs="Calibri"/>
          <w:b/>
          <w:bCs/>
          <w:sz w:val="36"/>
          <w:szCs w:val="36"/>
        </w:rPr>
        <w:t>BÁO</w:t>
      </w:r>
      <w:r w:rsidRPr="00BE0037">
        <w:rPr>
          <w:rFonts w:ascii="Helvetica" w:hAnsi="Helvetica" w:cs="Arial Hebrew Scholar"/>
          <w:b/>
          <w:bCs/>
          <w:sz w:val="36"/>
          <w:szCs w:val="36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36"/>
          <w:szCs w:val="36"/>
        </w:rPr>
        <w:t>CÁO</w:t>
      </w:r>
      <w:r w:rsidRPr="00BE0037">
        <w:rPr>
          <w:rFonts w:ascii="Helvetica" w:hAnsi="Helvetica" w:cs="Arial Hebrew Scholar"/>
          <w:b/>
          <w:bCs/>
          <w:sz w:val="36"/>
          <w:szCs w:val="36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36"/>
          <w:szCs w:val="36"/>
        </w:rPr>
        <w:t>ĐỒ</w:t>
      </w:r>
      <w:r w:rsidRPr="00BE0037">
        <w:rPr>
          <w:rFonts w:ascii="Helvetica" w:hAnsi="Helvetica" w:cs="Arial Hebrew Scholar"/>
          <w:b/>
          <w:bCs/>
          <w:sz w:val="36"/>
          <w:szCs w:val="36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36"/>
          <w:szCs w:val="36"/>
        </w:rPr>
        <w:t>ÁN</w:t>
      </w:r>
      <w:r w:rsidRPr="00BE0037">
        <w:rPr>
          <w:rFonts w:ascii="Helvetica" w:hAnsi="Helvetica" w:cs="Arial Hebrew Scholar"/>
          <w:b/>
          <w:bCs/>
          <w:sz w:val="36"/>
          <w:szCs w:val="36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36"/>
          <w:szCs w:val="36"/>
        </w:rPr>
        <w:t>MÔN</w:t>
      </w:r>
      <w:r w:rsidRPr="00BE0037">
        <w:rPr>
          <w:rFonts w:ascii="Helvetica" w:hAnsi="Helvetica" w:cs="Arial Hebrew Scholar"/>
          <w:b/>
          <w:bCs/>
          <w:sz w:val="36"/>
          <w:szCs w:val="36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36"/>
          <w:szCs w:val="36"/>
        </w:rPr>
        <w:t>TRÍ</w:t>
      </w:r>
      <w:r w:rsidRPr="00BE0037">
        <w:rPr>
          <w:rFonts w:ascii="Helvetica" w:hAnsi="Helvetica" w:cs="Arial Hebrew Scholar"/>
          <w:b/>
          <w:bCs/>
          <w:sz w:val="36"/>
          <w:szCs w:val="36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36"/>
          <w:szCs w:val="36"/>
        </w:rPr>
        <w:t>TUỆ</w:t>
      </w:r>
      <w:r w:rsidRPr="00BE0037">
        <w:rPr>
          <w:rFonts w:ascii="Helvetica" w:hAnsi="Helvetica" w:cs="Arial Hebrew Scholar"/>
          <w:b/>
          <w:bCs/>
          <w:sz w:val="36"/>
          <w:szCs w:val="36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36"/>
          <w:szCs w:val="36"/>
        </w:rPr>
        <w:t>NHÂN</w:t>
      </w:r>
      <w:r w:rsidRPr="00BE0037">
        <w:rPr>
          <w:rFonts w:ascii="Helvetica" w:hAnsi="Helvetica" w:cs="Arial Hebrew Scholar"/>
          <w:b/>
          <w:bCs/>
          <w:sz w:val="36"/>
          <w:szCs w:val="36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36"/>
          <w:szCs w:val="36"/>
        </w:rPr>
        <w:t>TẠO</w:t>
      </w:r>
    </w:p>
    <w:p w14:paraId="035492E8" w14:textId="59883E92" w:rsidR="00DF3231" w:rsidRPr="00BE0037" w:rsidRDefault="47FE4FB4" w:rsidP="47FE4FB4">
      <w:pPr>
        <w:spacing w:before="0" w:after="0" w:line="240" w:lineRule="auto"/>
        <w:ind w:firstLine="425"/>
        <w:jc w:val="center"/>
        <w:rPr>
          <w:rFonts w:ascii="Helvetica" w:hAnsi="Helvetica" w:cs="Arial Hebrew Scholar"/>
          <w:b/>
          <w:bCs/>
          <w:sz w:val="60"/>
          <w:szCs w:val="60"/>
        </w:rPr>
      </w:pPr>
      <w:r w:rsidRPr="00BE0037">
        <w:rPr>
          <w:rFonts w:ascii="Helvetica" w:eastAsia="Calibri" w:hAnsi="Helvetica" w:cs="Calibri"/>
          <w:b/>
          <w:bCs/>
          <w:sz w:val="60"/>
          <w:szCs w:val="60"/>
        </w:rPr>
        <w:t>CỜ</w:t>
      </w:r>
      <w:r w:rsidRPr="00BE0037">
        <w:rPr>
          <w:rFonts w:ascii="Helvetica" w:hAnsi="Helvetica" w:cs="Arial Hebrew Scholar"/>
          <w:b/>
          <w:bCs/>
          <w:sz w:val="60"/>
          <w:szCs w:val="60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60"/>
          <w:szCs w:val="60"/>
        </w:rPr>
        <w:t>VUA</w:t>
      </w:r>
    </w:p>
    <w:p w14:paraId="684CAB0A" w14:textId="77777777" w:rsidR="0050025F" w:rsidRPr="00BE0037" w:rsidRDefault="0050025F" w:rsidP="0050025F">
      <w:pPr>
        <w:spacing w:line="360" w:lineRule="auto"/>
        <w:ind w:firstLine="426"/>
        <w:jc w:val="center"/>
        <w:rPr>
          <w:rFonts w:ascii="Helvetica" w:hAnsi="Helvetica" w:cs="Arial Hebrew Scholar"/>
          <w:b/>
          <w:bCs/>
          <w:sz w:val="30"/>
          <w:szCs w:val="30"/>
        </w:rPr>
      </w:pPr>
    </w:p>
    <w:p w14:paraId="0E2A2F09" w14:textId="3625E61C" w:rsidR="00DF3231" w:rsidRPr="00BE0037" w:rsidRDefault="2E623DC9" w:rsidP="2E623DC9">
      <w:pPr>
        <w:spacing w:line="360" w:lineRule="auto"/>
        <w:ind w:firstLine="426"/>
        <w:jc w:val="center"/>
        <w:rPr>
          <w:rFonts w:ascii="Helvetica" w:hAnsi="Helvetica" w:cs="Arial Hebrew Scholar"/>
          <w:b/>
          <w:bCs/>
          <w:sz w:val="28"/>
          <w:szCs w:val="28"/>
        </w:rPr>
      </w:pPr>
      <w:r w:rsidRPr="00BE0037">
        <w:rPr>
          <w:rFonts w:ascii="Helvetica" w:eastAsia="Calibri" w:hAnsi="Helvetica" w:cs="Calibri"/>
          <w:sz w:val="28"/>
          <w:szCs w:val="28"/>
        </w:rPr>
        <w:t>Lớp</w:t>
      </w:r>
      <w:r w:rsidRPr="00BE0037">
        <w:rPr>
          <w:rFonts w:ascii="Helvetica" w:hAnsi="Helvetica" w:cs="Arial Hebrew Scholar"/>
          <w:sz w:val="28"/>
          <w:szCs w:val="28"/>
        </w:rPr>
        <w:t xml:space="preserve">: </w:t>
      </w:r>
      <w:r w:rsidRPr="00BE0037">
        <w:rPr>
          <w:rFonts w:ascii="Helvetica" w:eastAsia="Calibri" w:hAnsi="Helvetica" w:cs="Calibri"/>
          <w:b/>
          <w:bCs/>
          <w:sz w:val="28"/>
          <w:szCs w:val="28"/>
        </w:rPr>
        <w:t>CS</w:t>
      </w:r>
      <w:r w:rsidRPr="00BE0037">
        <w:rPr>
          <w:rFonts w:ascii="Helvetica" w:hAnsi="Helvetica" w:cs="Arial Hebrew Scholar"/>
          <w:b/>
          <w:bCs/>
          <w:sz w:val="28"/>
          <w:szCs w:val="28"/>
        </w:rPr>
        <w:t>106.</w:t>
      </w:r>
      <w:r w:rsidRPr="00BE0037">
        <w:rPr>
          <w:rFonts w:ascii="Helvetica" w:eastAsia="Calibri" w:hAnsi="Helvetica" w:cs="Calibri"/>
          <w:b/>
          <w:bCs/>
          <w:sz w:val="28"/>
          <w:szCs w:val="28"/>
        </w:rPr>
        <w:t>H</w:t>
      </w:r>
      <w:proofErr w:type="gramStart"/>
      <w:r w:rsidRPr="00BE0037">
        <w:rPr>
          <w:rFonts w:ascii="Helvetica" w:hAnsi="Helvetica" w:cs="Arial Hebrew Scholar"/>
          <w:b/>
          <w:bCs/>
          <w:sz w:val="28"/>
          <w:szCs w:val="28"/>
        </w:rPr>
        <w:t>21.</w:t>
      </w:r>
      <w:r w:rsidRPr="00BE0037">
        <w:rPr>
          <w:rFonts w:ascii="Helvetica" w:eastAsia="Calibri" w:hAnsi="Helvetica" w:cs="Calibri"/>
          <w:b/>
          <w:bCs/>
          <w:sz w:val="28"/>
          <w:szCs w:val="28"/>
        </w:rPr>
        <w:t>KHTN</w:t>
      </w:r>
      <w:proofErr w:type="gramEnd"/>
    </w:p>
    <w:p w14:paraId="3F4530C3" w14:textId="3625E61C" w:rsidR="00DF3231" w:rsidRPr="00BE0037" w:rsidRDefault="2E623DC9" w:rsidP="2E623DC9">
      <w:pPr>
        <w:spacing w:line="360" w:lineRule="auto"/>
        <w:ind w:firstLine="426"/>
        <w:jc w:val="center"/>
        <w:rPr>
          <w:rFonts w:ascii="Helvetica" w:hAnsi="Helvetica" w:cs="Arial Hebrew Scholar"/>
          <w:b/>
          <w:bCs/>
          <w:sz w:val="28"/>
          <w:szCs w:val="28"/>
        </w:rPr>
      </w:pPr>
      <w:r w:rsidRPr="00BE0037">
        <w:rPr>
          <w:rFonts w:ascii="Helvetica" w:eastAsia="Calibri" w:hAnsi="Helvetica" w:cs="Calibri"/>
          <w:sz w:val="28"/>
          <w:szCs w:val="28"/>
        </w:rPr>
        <w:t>Giáo</w:t>
      </w:r>
      <w:r w:rsidRPr="00BE0037">
        <w:rPr>
          <w:rFonts w:ascii="Helvetica" w:hAnsi="Helvetica" w:cs="Arial Hebrew Scholar"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sz w:val="28"/>
          <w:szCs w:val="28"/>
        </w:rPr>
        <w:t>viên</w:t>
      </w:r>
      <w:r w:rsidRPr="00BE0037">
        <w:rPr>
          <w:rFonts w:ascii="Helvetica" w:hAnsi="Helvetica" w:cs="Arial Hebrew Scholar"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sz w:val="28"/>
          <w:szCs w:val="28"/>
        </w:rPr>
        <w:t>lý</w:t>
      </w:r>
      <w:r w:rsidRPr="00BE0037">
        <w:rPr>
          <w:rFonts w:ascii="Helvetica" w:hAnsi="Helvetica" w:cs="Arial Hebrew Scholar"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sz w:val="28"/>
          <w:szCs w:val="28"/>
        </w:rPr>
        <w:t>thuyết</w:t>
      </w:r>
      <w:r w:rsidRPr="00BE0037">
        <w:rPr>
          <w:rFonts w:ascii="Helvetica" w:hAnsi="Helvetica" w:cs="Arial Hebrew Scholar"/>
          <w:sz w:val="28"/>
          <w:szCs w:val="28"/>
        </w:rPr>
        <w:t xml:space="preserve">: </w:t>
      </w:r>
      <w:r w:rsidRPr="00BE0037">
        <w:rPr>
          <w:rFonts w:ascii="Helvetica" w:eastAsia="Calibri" w:hAnsi="Helvetica" w:cs="Calibri"/>
          <w:b/>
          <w:bCs/>
          <w:sz w:val="28"/>
          <w:szCs w:val="28"/>
        </w:rPr>
        <w:t>HUỲNH</w:t>
      </w:r>
      <w:r w:rsidRPr="00BE0037">
        <w:rPr>
          <w:rFonts w:ascii="Helvetica" w:hAnsi="Helvetica" w:cs="Arial Hebrew Scholar"/>
          <w:b/>
          <w:bCs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28"/>
          <w:szCs w:val="28"/>
        </w:rPr>
        <w:t>THỊ</w:t>
      </w:r>
      <w:r w:rsidRPr="00BE0037">
        <w:rPr>
          <w:rFonts w:ascii="Helvetica" w:hAnsi="Helvetica" w:cs="Arial Hebrew Scholar"/>
          <w:b/>
          <w:bCs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28"/>
          <w:szCs w:val="28"/>
        </w:rPr>
        <w:t>THANH</w:t>
      </w:r>
      <w:r w:rsidRPr="00BE0037">
        <w:rPr>
          <w:rFonts w:ascii="Helvetica" w:hAnsi="Helvetica" w:cs="Arial Hebrew Scholar"/>
          <w:b/>
          <w:bCs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28"/>
          <w:szCs w:val="28"/>
        </w:rPr>
        <w:t>THƯƠNG</w:t>
      </w:r>
    </w:p>
    <w:p w14:paraId="3A8528C7" w14:textId="3625E61C" w:rsidR="00DF3231" w:rsidRPr="00BE0037" w:rsidRDefault="2E623DC9" w:rsidP="2E623DC9">
      <w:pPr>
        <w:spacing w:line="360" w:lineRule="auto"/>
        <w:ind w:firstLine="426"/>
        <w:jc w:val="center"/>
        <w:rPr>
          <w:rFonts w:ascii="Helvetica" w:hAnsi="Helvetica" w:cs="Arial Hebrew Scholar"/>
          <w:sz w:val="28"/>
          <w:szCs w:val="28"/>
        </w:rPr>
      </w:pPr>
      <w:r w:rsidRPr="00BE0037">
        <w:rPr>
          <w:rFonts w:ascii="Helvetica" w:eastAsia="Calibri" w:hAnsi="Helvetica" w:cs="Calibri"/>
          <w:sz w:val="28"/>
          <w:szCs w:val="28"/>
        </w:rPr>
        <w:t>Nhóm</w:t>
      </w:r>
      <w:r w:rsidRPr="00BE0037">
        <w:rPr>
          <w:rFonts w:ascii="Helvetica" w:hAnsi="Helvetica" w:cs="Arial Hebrew Scholar"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sz w:val="28"/>
          <w:szCs w:val="28"/>
        </w:rPr>
        <w:t>thực</w:t>
      </w:r>
      <w:r w:rsidRPr="00BE0037">
        <w:rPr>
          <w:rFonts w:ascii="Helvetica" w:hAnsi="Helvetica" w:cs="Arial Hebrew Scholar"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sz w:val="28"/>
          <w:szCs w:val="28"/>
        </w:rPr>
        <w:t>hiện</w:t>
      </w:r>
      <w:r w:rsidRPr="00BE0037">
        <w:rPr>
          <w:rFonts w:ascii="Helvetica" w:hAnsi="Helvetica" w:cs="Arial Hebrew Scholar"/>
          <w:sz w:val="28"/>
          <w:szCs w:val="28"/>
        </w:rPr>
        <w:t>:</w:t>
      </w:r>
    </w:p>
    <w:p w14:paraId="4108DA1C" w14:textId="77777777" w:rsidR="00DF3231" w:rsidRPr="00BE0037" w:rsidRDefault="00DF3231" w:rsidP="00FB23BB">
      <w:pPr>
        <w:spacing w:line="360" w:lineRule="auto"/>
        <w:ind w:firstLine="426"/>
        <w:jc w:val="center"/>
        <w:rPr>
          <w:rFonts w:ascii="Helvetica" w:hAnsi="Helvetica" w:cs="Arial Hebrew Scholar"/>
          <w:sz w:val="28"/>
          <w:szCs w:val="28"/>
        </w:rPr>
      </w:pPr>
    </w:p>
    <w:p w14:paraId="7543CA37" w14:textId="77777777" w:rsidR="00DF3231" w:rsidRPr="00BE0037" w:rsidRDefault="00DF3231" w:rsidP="47FE4FB4">
      <w:pPr>
        <w:pStyle w:val="oancuaDanhsach"/>
        <w:numPr>
          <w:ilvl w:val="0"/>
          <w:numId w:val="2"/>
        </w:numPr>
        <w:spacing w:line="360" w:lineRule="auto"/>
        <w:ind w:left="0" w:firstLine="426"/>
        <w:jc w:val="center"/>
        <w:rPr>
          <w:rFonts w:ascii="Helvetica" w:hAnsi="Helvetica" w:cs="Arial Hebrew Scholar"/>
          <w:b/>
          <w:bCs/>
          <w:sz w:val="28"/>
          <w:szCs w:val="28"/>
        </w:rPr>
      </w:pPr>
      <w:r w:rsidRPr="00BE0037">
        <w:rPr>
          <w:rFonts w:ascii="Helvetica" w:eastAsia="Calibri" w:hAnsi="Helvetica" w:cs="Calibri"/>
          <w:b/>
          <w:bCs/>
          <w:sz w:val="28"/>
          <w:szCs w:val="28"/>
        </w:rPr>
        <w:t>NGUYỄN</w:t>
      </w:r>
      <w:r w:rsidRPr="00BE0037">
        <w:rPr>
          <w:rFonts w:ascii="Helvetica" w:hAnsi="Helvetica" w:cs="Arial Hebrew Scholar"/>
          <w:b/>
          <w:bCs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28"/>
          <w:szCs w:val="28"/>
        </w:rPr>
        <w:t>LÊ</w:t>
      </w:r>
      <w:r w:rsidRPr="00BE0037">
        <w:rPr>
          <w:rFonts w:ascii="Helvetica" w:hAnsi="Helvetica" w:cs="Arial Hebrew Scholar"/>
          <w:b/>
          <w:bCs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28"/>
          <w:szCs w:val="28"/>
        </w:rPr>
        <w:t>QUỲNH</w:t>
      </w:r>
      <w:r w:rsidRPr="00BE0037">
        <w:rPr>
          <w:rFonts w:ascii="Helvetica" w:hAnsi="Helvetica" w:cs="Arial Hebrew Scholar"/>
          <w:b/>
          <w:bCs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28"/>
          <w:szCs w:val="28"/>
        </w:rPr>
        <w:t>ANH</w:t>
      </w:r>
      <w:r w:rsidRPr="00BE0037">
        <w:rPr>
          <w:rFonts w:ascii="Helvetica" w:hAnsi="Helvetica" w:cs="Arial Hebrew Scholar"/>
          <w:b/>
          <w:sz w:val="28"/>
          <w:szCs w:val="28"/>
        </w:rPr>
        <w:tab/>
      </w:r>
      <w:r w:rsidRPr="00BE0037">
        <w:rPr>
          <w:rFonts w:ascii="Helvetica" w:hAnsi="Helvetica" w:cs="Arial Hebrew Scholar"/>
          <w:b/>
          <w:sz w:val="28"/>
          <w:szCs w:val="28"/>
        </w:rPr>
        <w:tab/>
      </w:r>
      <w:r w:rsidRPr="00BE0037">
        <w:rPr>
          <w:rFonts w:ascii="Helvetica" w:hAnsi="Helvetica" w:cs="Arial Hebrew Scholar"/>
          <w:b/>
          <w:bCs/>
          <w:sz w:val="28"/>
          <w:szCs w:val="28"/>
        </w:rPr>
        <w:t>15520022</w:t>
      </w:r>
    </w:p>
    <w:p w14:paraId="264C1B8B" w14:textId="77777777" w:rsidR="00DF3231" w:rsidRPr="00BE0037" w:rsidRDefault="00DF3231" w:rsidP="47FE4FB4">
      <w:pPr>
        <w:pStyle w:val="oancuaDanhsach"/>
        <w:numPr>
          <w:ilvl w:val="0"/>
          <w:numId w:val="2"/>
        </w:numPr>
        <w:spacing w:line="360" w:lineRule="auto"/>
        <w:ind w:left="0" w:firstLine="426"/>
        <w:jc w:val="center"/>
        <w:rPr>
          <w:rFonts w:ascii="Helvetica" w:hAnsi="Helvetica" w:cs="Arial Hebrew Scholar"/>
          <w:b/>
          <w:bCs/>
          <w:sz w:val="28"/>
          <w:szCs w:val="28"/>
        </w:rPr>
      </w:pPr>
      <w:r w:rsidRPr="00BE0037">
        <w:rPr>
          <w:rFonts w:ascii="Helvetica" w:eastAsia="Calibri" w:hAnsi="Helvetica" w:cs="Calibri"/>
          <w:b/>
          <w:bCs/>
          <w:sz w:val="28"/>
          <w:szCs w:val="28"/>
        </w:rPr>
        <w:t>NGUYỄN</w:t>
      </w:r>
      <w:r w:rsidRPr="00BE0037">
        <w:rPr>
          <w:rFonts w:ascii="Helvetica" w:hAnsi="Helvetica" w:cs="Arial Hebrew Scholar"/>
          <w:b/>
          <w:bCs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28"/>
          <w:szCs w:val="28"/>
        </w:rPr>
        <w:t>THU</w:t>
      </w:r>
      <w:r w:rsidRPr="00BE0037">
        <w:rPr>
          <w:rFonts w:ascii="Helvetica" w:hAnsi="Helvetica" w:cs="Arial Hebrew Scholar"/>
          <w:b/>
          <w:bCs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28"/>
          <w:szCs w:val="28"/>
        </w:rPr>
        <w:t>HẰNG</w:t>
      </w:r>
      <w:r w:rsidRPr="00BE0037">
        <w:rPr>
          <w:rFonts w:ascii="Helvetica" w:hAnsi="Helvetica" w:cs="Arial Hebrew Scholar"/>
          <w:b/>
          <w:sz w:val="28"/>
          <w:szCs w:val="28"/>
        </w:rPr>
        <w:tab/>
      </w:r>
      <w:r w:rsidRPr="00BE0037">
        <w:rPr>
          <w:rFonts w:ascii="Helvetica" w:hAnsi="Helvetica" w:cs="Arial Hebrew Scholar"/>
          <w:b/>
          <w:sz w:val="28"/>
          <w:szCs w:val="28"/>
        </w:rPr>
        <w:tab/>
      </w:r>
      <w:r w:rsidRPr="00BE0037">
        <w:rPr>
          <w:rFonts w:ascii="Helvetica" w:hAnsi="Helvetica" w:cs="Arial Hebrew Scholar"/>
          <w:b/>
          <w:sz w:val="28"/>
          <w:szCs w:val="28"/>
        </w:rPr>
        <w:tab/>
      </w:r>
      <w:r w:rsidRPr="00BE0037">
        <w:rPr>
          <w:rFonts w:ascii="Helvetica" w:hAnsi="Helvetica" w:cs="Arial Hebrew Scholar"/>
          <w:b/>
          <w:bCs/>
          <w:sz w:val="28"/>
          <w:szCs w:val="28"/>
        </w:rPr>
        <w:t>15520194</w:t>
      </w:r>
    </w:p>
    <w:p w14:paraId="064E734B" w14:textId="77777777" w:rsidR="00DF3231" w:rsidRPr="00BE0037" w:rsidRDefault="00DF3231" w:rsidP="47FE4FB4">
      <w:pPr>
        <w:pStyle w:val="oancuaDanhsach"/>
        <w:numPr>
          <w:ilvl w:val="0"/>
          <w:numId w:val="2"/>
        </w:numPr>
        <w:spacing w:line="360" w:lineRule="auto"/>
        <w:ind w:left="0" w:firstLine="426"/>
        <w:jc w:val="center"/>
        <w:rPr>
          <w:rFonts w:ascii="Helvetica" w:hAnsi="Helvetica" w:cs="Arial Hebrew Scholar"/>
          <w:b/>
          <w:bCs/>
          <w:sz w:val="28"/>
          <w:szCs w:val="28"/>
        </w:rPr>
      </w:pPr>
      <w:r w:rsidRPr="00BE0037">
        <w:rPr>
          <w:rFonts w:ascii="Helvetica" w:eastAsia="Calibri" w:hAnsi="Helvetica" w:cs="Calibri"/>
          <w:b/>
          <w:bCs/>
          <w:sz w:val="28"/>
          <w:szCs w:val="28"/>
        </w:rPr>
        <w:t>LÊ</w:t>
      </w:r>
      <w:r w:rsidRPr="00BE0037">
        <w:rPr>
          <w:rFonts w:ascii="Helvetica" w:hAnsi="Helvetica" w:cs="Arial Hebrew Scholar"/>
          <w:b/>
          <w:bCs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28"/>
          <w:szCs w:val="28"/>
        </w:rPr>
        <w:t>NGUYỄN</w:t>
      </w:r>
      <w:r w:rsidRPr="00BE0037">
        <w:rPr>
          <w:rFonts w:ascii="Helvetica" w:hAnsi="Helvetica" w:cs="Arial Hebrew Scholar"/>
          <w:b/>
          <w:bCs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28"/>
          <w:szCs w:val="28"/>
        </w:rPr>
        <w:t>NGỌC</w:t>
      </w:r>
      <w:r w:rsidRPr="00BE0037">
        <w:rPr>
          <w:rFonts w:ascii="Helvetica" w:hAnsi="Helvetica" w:cs="Arial Hebrew Scholar"/>
          <w:b/>
          <w:bCs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28"/>
          <w:szCs w:val="28"/>
        </w:rPr>
        <w:t>THẢO</w:t>
      </w:r>
      <w:r w:rsidRPr="00BE0037">
        <w:rPr>
          <w:rFonts w:ascii="Helvetica" w:hAnsi="Helvetica" w:cs="Arial Hebrew Scholar"/>
          <w:b/>
          <w:sz w:val="28"/>
          <w:szCs w:val="28"/>
        </w:rPr>
        <w:tab/>
      </w:r>
      <w:r w:rsidRPr="00BE0037">
        <w:rPr>
          <w:rFonts w:ascii="Helvetica" w:hAnsi="Helvetica" w:cs="Arial Hebrew Scholar"/>
          <w:b/>
          <w:sz w:val="28"/>
          <w:szCs w:val="28"/>
        </w:rPr>
        <w:tab/>
      </w:r>
      <w:r w:rsidRPr="00BE0037">
        <w:rPr>
          <w:rFonts w:ascii="Helvetica" w:hAnsi="Helvetica" w:cs="Arial Hebrew Scholar"/>
          <w:b/>
          <w:bCs/>
          <w:sz w:val="28"/>
          <w:szCs w:val="28"/>
        </w:rPr>
        <w:t>15520818</w:t>
      </w:r>
    </w:p>
    <w:p w14:paraId="4B455E07" w14:textId="77777777" w:rsidR="00DF3231" w:rsidRPr="00BE0037" w:rsidRDefault="00DF3231" w:rsidP="47FE4FB4">
      <w:pPr>
        <w:pStyle w:val="oancuaDanhsach"/>
        <w:numPr>
          <w:ilvl w:val="0"/>
          <w:numId w:val="2"/>
        </w:numPr>
        <w:spacing w:line="360" w:lineRule="auto"/>
        <w:ind w:left="0" w:firstLine="426"/>
        <w:jc w:val="center"/>
        <w:rPr>
          <w:rFonts w:ascii="Helvetica" w:hAnsi="Helvetica" w:cs="Arial Hebrew Scholar"/>
          <w:b/>
          <w:bCs/>
          <w:sz w:val="30"/>
          <w:szCs w:val="30"/>
        </w:rPr>
      </w:pPr>
      <w:r w:rsidRPr="00BE0037">
        <w:rPr>
          <w:rFonts w:ascii="Helvetica" w:eastAsia="Calibri" w:hAnsi="Helvetica" w:cs="Calibri"/>
          <w:b/>
          <w:bCs/>
          <w:sz w:val="28"/>
          <w:szCs w:val="28"/>
        </w:rPr>
        <w:t>HUỲNH</w:t>
      </w:r>
      <w:r w:rsidRPr="00BE0037">
        <w:rPr>
          <w:rFonts w:ascii="Helvetica" w:hAnsi="Helvetica" w:cs="Arial Hebrew Scholar"/>
          <w:b/>
          <w:bCs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28"/>
          <w:szCs w:val="28"/>
        </w:rPr>
        <w:t>VĨ</w:t>
      </w:r>
      <w:r w:rsidRPr="00BE0037">
        <w:rPr>
          <w:rFonts w:ascii="Helvetica" w:hAnsi="Helvetica" w:cs="Arial Hebrew Scholar"/>
          <w:b/>
          <w:bCs/>
          <w:sz w:val="28"/>
          <w:szCs w:val="28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28"/>
          <w:szCs w:val="28"/>
        </w:rPr>
        <w:t>HÀ</w:t>
      </w:r>
      <w:r w:rsidRPr="00BE0037">
        <w:rPr>
          <w:rFonts w:ascii="Helvetica" w:hAnsi="Helvetica" w:cs="Arial Hebrew Scholar"/>
          <w:b/>
          <w:sz w:val="28"/>
          <w:szCs w:val="28"/>
        </w:rPr>
        <w:tab/>
      </w:r>
      <w:r w:rsidRPr="00BE0037">
        <w:rPr>
          <w:rFonts w:ascii="Helvetica" w:hAnsi="Helvetica" w:cs="Arial Hebrew Scholar"/>
          <w:b/>
          <w:sz w:val="28"/>
          <w:szCs w:val="28"/>
        </w:rPr>
        <w:tab/>
      </w:r>
      <w:r w:rsidRPr="00BE0037">
        <w:rPr>
          <w:rFonts w:ascii="Helvetica" w:hAnsi="Helvetica" w:cs="Arial Hebrew Scholar"/>
          <w:b/>
          <w:sz w:val="28"/>
          <w:szCs w:val="28"/>
        </w:rPr>
        <w:tab/>
      </w:r>
      <w:r w:rsidRPr="00BE0037">
        <w:rPr>
          <w:rFonts w:ascii="Helvetica" w:hAnsi="Helvetica" w:cs="Arial Hebrew Scholar"/>
          <w:b/>
          <w:sz w:val="28"/>
          <w:szCs w:val="28"/>
        </w:rPr>
        <w:tab/>
      </w:r>
      <w:r w:rsidRPr="00BE0037">
        <w:rPr>
          <w:rFonts w:ascii="Helvetica" w:hAnsi="Helvetica" w:cs="Arial Hebrew Scholar"/>
          <w:b/>
          <w:bCs/>
          <w:sz w:val="28"/>
          <w:szCs w:val="28"/>
        </w:rPr>
        <w:t>15520175</w:t>
      </w:r>
    </w:p>
    <w:p w14:paraId="1D2090A2" w14:textId="77777777" w:rsidR="00DF3231" w:rsidRPr="00BE0037" w:rsidRDefault="00DF3231" w:rsidP="00FB23BB">
      <w:pPr>
        <w:spacing w:line="360" w:lineRule="auto"/>
        <w:ind w:firstLine="426"/>
        <w:jc w:val="both"/>
        <w:rPr>
          <w:rFonts w:ascii="Helvetica" w:hAnsi="Helvetica" w:cs="Arial Hebrew Scholar"/>
          <w:b/>
          <w:sz w:val="30"/>
          <w:szCs w:val="30"/>
        </w:rPr>
      </w:pPr>
    </w:p>
    <w:p w14:paraId="122088E9" w14:textId="77777777" w:rsidR="00DF3231" w:rsidRPr="00BE0037" w:rsidRDefault="00DF3231" w:rsidP="00FB23BB">
      <w:pPr>
        <w:spacing w:line="360" w:lineRule="auto"/>
        <w:ind w:firstLine="426"/>
        <w:jc w:val="both"/>
        <w:rPr>
          <w:rFonts w:ascii="Helvetica" w:hAnsi="Helvetica" w:cs="Arial Hebrew Scholar"/>
          <w:b/>
          <w:sz w:val="30"/>
          <w:szCs w:val="30"/>
        </w:rPr>
      </w:pPr>
    </w:p>
    <w:p w14:paraId="6B568766" w14:textId="3C2433BF" w:rsidR="009145D5" w:rsidRPr="00BE0037" w:rsidRDefault="009145D5" w:rsidP="00BE0037">
      <w:pPr>
        <w:pStyle w:val="uMucluc"/>
        <w:rPr>
          <w:rFonts w:ascii="Helvetica" w:hAnsi="Helvetica" w:cs="Arial Hebrew Scholar"/>
          <w:b/>
          <w:sz w:val="30"/>
          <w:szCs w:val="30"/>
        </w:rPr>
      </w:pPr>
    </w:p>
    <w:p w14:paraId="5B0094C4" w14:textId="00FA27FE" w:rsidR="009145D5" w:rsidRPr="00BE0037" w:rsidRDefault="004277E3" w:rsidP="2E623DC9">
      <w:pPr>
        <w:pStyle w:val="u1"/>
        <w:jc w:val="center"/>
        <w:rPr>
          <w:rFonts w:ascii="Helvetica" w:hAnsi="Helvetica" w:cs="Arial Hebrew Scholar"/>
          <w:b/>
          <w:bCs/>
          <w:sz w:val="40"/>
          <w:szCs w:val="40"/>
        </w:rPr>
      </w:pPr>
      <w:bookmarkStart w:id="1" w:name="_Toc486970870"/>
      <w:bookmarkStart w:id="2" w:name="_Toc486971275"/>
      <w:bookmarkStart w:id="3" w:name="_Toc486977351"/>
      <w:r w:rsidRPr="00BE0037">
        <w:rPr>
          <w:rFonts w:ascii="Helvetica" w:eastAsia="Calibri" w:hAnsi="Helvetica" w:cs="Calibri"/>
          <w:b/>
          <w:bCs/>
          <w:color w:val="auto"/>
          <w:sz w:val="40"/>
          <w:szCs w:val="40"/>
        </w:rPr>
        <w:t>BẢNG</w:t>
      </w:r>
      <w:r w:rsidRPr="00BE0037">
        <w:rPr>
          <w:rFonts w:ascii="Helvetica" w:hAnsi="Helvetica" w:cs="Arial Hebrew Scholar"/>
          <w:b/>
          <w:bCs/>
          <w:color w:val="auto"/>
          <w:sz w:val="40"/>
          <w:szCs w:val="40"/>
        </w:rPr>
        <w:t xml:space="preserve"> </w:t>
      </w:r>
      <w:r w:rsidRPr="00BE0037">
        <w:rPr>
          <w:rFonts w:ascii="Helvetica" w:eastAsia="Calibri" w:hAnsi="Helvetica" w:cs="Calibri"/>
          <w:b/>
          <w:bCs/>
          <w:color w:val="auto"/>
          <w:sz w:val="40"/>
          <w:szCs w:val="40"/>
        </w:rPr>
        <w:t>PHÂN</w:t>
      </w:r>
      <w:r w:rsidRPr="00BE0037">
        <w:rPr>
          <w:rFonts w:ascii="Helvetica" w:hAnsi="Helvetica" w:cs="Arial Hebrew Scholar"/>
          <w:b/>
          <w:bCs/>
          <w:color w:val="auto"/>
          <w:sz w:val="40"/>
          <w:szCs w:val="40"/>
        </w:rPr>
        <w:t xml:space="preserve"> </w:t>
      </w:r>
      <w:r w:rsidRPr="00BE0037">
        <w:rPr>
          <w:rFonts w:ascii="Helvetica" w:eastAsia="Calibri" w:hAnsi="Helvetica" w:cs="Calibri"/>
          <w:b/>
          <w:bCs/>
          <w:color w:val="auto"/>
          <w:sz w:val="40"/>
          <w:szCs w:val="40"/>
        </w:rPr>
        <w:t>CÔNG</w:t>
      </w:r>
      <w:r w:rsidRPr="00BE0037">
        <w:rPr>
          <w:rFonts w:ascii="Helvetica" w:hAnsi="Helvetica" w:cs="Arial Hebrew Scholar"/>
          <w:b/>
          <w:bCs/>
          <w:color w:val="auto"/>
          <w:sz w:val="40"/>
          <w:szCs w:val="40"/>
        </w:rPr>
        <w:t xml:space="preserve"> </w:t>
      </w:r>
      <w:r w:rsidRPr="00BE0037">
        <w:rPr>
          <w:rFonts w:ascii="Helvetica" w:eastAsia="Calibri" w:hAnsi="Helvetica" w:cs="Calibri"/>
          <w:b/>
          <w:bCs/>
          <w:color w:val="auto"/>
          <w:sz w:val="40"/>
          <w:szCs w:val="40"/>
        </w:rPr>
        <w:t>CÔNG</w:t>
      </w:r>
      <w:r w:rsidRPr="00BE0037">
        <w:rPr>
          <w:rFonts w:ascii="Helvetica" w:hAnsi="Helvetica" w:cs="Arial Hebrew Scholar"/>
          <w:b/>
          <w:bCs/>
          <w:color w:val="auto"/>
          <w:sz w:val="40"/>
          <w:szCs w:val="40"/>
        </w:rPr>
        <w:t xml:space="preserve"> </w:t>
      </w:r>
      <w:r w:rsidRPr="00BE0037">
        <w:rPr>
          <w:rFonts w:ascii="Helvetica" w:eastAsia="Calibri" w:hAnsi="Helvetica" w:cs="Calibri"/>
          <w:b/>
          <w:bCs/>
          <w:color w:val="auto"/>
          <w:sz w:val="40"/>
          <w:szCs w:val="40"/>
        </w:rPr>
        <w:t>VIỆC</w:t>
      </w:r>
      <w:bookmarkEnd w:id="1"/>
      <w:bookmarkEnd w:id="2"/>
      <w:bookmarkEnd w:id="3"/>
    </w:p>
    <w:p w14:paraId="2D1B9ABE" w14:textId="285F0D5C" w:rsidR="00911E21" w:rsidRPr="00BE0037" w:rsidRDefault="2E623DC9" w:rsidP="2E623DC9">
      <w:pPr>
        <w:pStyle w:val="oancuaDanhsach"/>
        <w:numPr>
          <w:ilvl w:val="0"/>
          <w:numId w:val="15"/>
        </w:numPr>
        <w:spacing w:line="360" w:lineRule="auto"/>
        <w:ind w:left="0" w:firstLine="426"/>
        <w:jc w:val="both"/>
        <w:rPr>
          <w:rFonts w:ascii="Helvetica" w:hAnsi="Helvetica" w:cs="Arial Hebrew Scholar"/>
          <w:b/>
          <w:bCs/>
        </w:rPr>
      </w:pPr>
      <w:r w:rsidRPr="00BE0037">
        <w:rPr>
          <w:rFonts w:ascii="Helvetica" w:eastAsia="Calibri" w:hAnsi="Helvetica" w:cs="Calibri"/>
          <w:b/>
          <w:bCs/>
        </w:rPr>
        <w:t>Mục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đích</w:t>
      </w:r>
    </w:p>
    <w:p w14:paraId="0819BC8F" w14:textId="0FB19659" w:rsidR="00911E21" w:rsidRPr="00BE0037" w:rsidRDefault="00EA51B7" w:rsidP="2E623DC9">
      <w:pPr>
        <w:pStyle w:val="oancuaDanhsach"/>
        <w:spacing w:line="360" w:lineRule="auto"/>
        <w:ind w:left="0"/>
        <w:jc w:val="both"/>
        <w:rPr>
          <w:rFonts w:ascii="Helvetica" w:hAnsi="Helvetica" w:cs="Arial Hebrew Scholar"/>
          <w:b/>
          <w:bCs/>
        </w:rPr>
      </w:pPr>
      <w:r w:rsidRPr="00BE0037">
        <w:rPr>
          <w:rFonts w:ascii="Helvetica" w:hAnsi="Helvetica" w:cs="Arial Hebrew Scholar"/>
        </w:rPr>
        <w:tab/>
      </w:r>
      <w:r w:rsidR="00911E21" w:rsidRPr="00BE0037">
        <w:rPr>
          <w:rFonts w:ascii="Helvetica" w:eastAsia="Calibri" w:hAnsi="Helvetica" w:cs="Calibri"/>
        </w:rPr>
        <w:t>Nhằm</w:t>
      </w:r>
      <w:r w:rsidR="00911E21" w:rsidRPr="00BE0037">
        <w:rPr>
          <w:rFonts w:ascii="Helvetica" w:hAnsi="Helvetica" w:cs="Arial Hebrew Scholar"/>
        </w:rPr>
        <w:t xml:space="preserve"> </w:t>
      </w:r>
      <w:r w:rsidR="006A280F" w:rsidRPr="00BE0037">
        <w:rPr>
          <w:rFonts w:ascii="Helvetica" w:eastAsia="Calibri" w:hAnsi="Helvetica" w:cs="Calibri"/>
        </w:rPr>
        <w:t>tìm</w:t>
      </w:r>
      <w:r w:rsidR="006A280F" w:rsidRPr="00BE0037">
        <w:rPr>
          <w:rFonts w:ascii="Helvetica" w:hAnsi="Helvetica" w:cs="Arial Hebrew Scholar"/>
        </w:rPr>
        <w:t xml:space="preserve"> </w:t>
      </w:r>
      <w:r w:rsidR="006A280F" w:rsidRPr="00BE0037">
        <w:rPr>
          <w:rFonts w:ascii="Helvetica" w:eastAsia="Calibri" w:hAnsi="Helvetica" w:cs="Calibri"/>
        </w:rPr>
        <w:t>ra</w:t>
      </w:r>
      <w:r w:rsidR="006A280F" w:rsidRPr="00BE0037">
        <w:rPr>
          <w:rFonts w:ascii="Helvetica" w:hAnsi="Helvetica" w:cs="Arial Hebrew Scholar"/>
        </w:rPr>
        <w:t xml:space="preserve"> </w:t>
      </w:r>
      <w:r w:rsidR="006A280F" w:rsidRPr="00BE0037">
        <w:rPr>
          <w:rFonts w:ascii="Helvetica" w:eastAsia="Calibri" w:hAnsi="Helvetica" w:cs="Calibri"/>
        </w:rPr>
        <w:t>những</w:t>
      </w:r>
      <w:r w:rsidR="006A280F" w:rsidRPr="00BE0037">
        <w:rPr>
          <w:rFonts w:ascii="Helvetica" w:hAnsi="Helvetica" w:cs="Arial Hebrew Scholar"/>
        </w:rPr>
        <w:t xml:space="preserve"> </w:t>
      </w:r>
      <w:r w:rsidR="006A280F" w:rsidRPr="00BE0037">
        <w:rPr>
          <w:rFonts w:ascii="Helvetica" w:eastAsia="Calibri" w:hAnsi="Helvetica" w:cs="Calibri"/>
        </w:rPr>
        <w:t>vấn</w:t>
      </w:r>
      <w:r w:rsidR="006A280F" w:rsidRPr="00BE0037">
        <w:rPr>
          <w:rFonts w:ascii="Helvetica" w:hAnsi="Helvetica" w:cs="Arial Hebrew Scholar"/>
        </w:rPr>
        <w:t xml:space="preserve"> </w:t>
      </w:r>
      <w:r w:rsidR="006A280F" w:rsidRPr="00BE0037">
        <w:rPr>
          <w:rFonts w:ascii="Helvetica" w:eastAsia="Calibri" w:hAnsi="Helvetica" w:cs="Calibri"/>
        </w:rPr>
        <w:t>đề</w:t>
      </w:r>
      <w:r w:rsidR="006A280F" w:rsidRPr="00BE0037">
        <w:rPr>
          <w:rFonts w:ascii="Helvetica" w:hAnsi="Helvetica" w:cs="Arial Hebrew Scholar"/>
        </w:rPr>
        <w:t xml:space="preserve"> </w:t>
      </w:r>
      <w:r w:rsidR="006A280F" w:rsidRPr="00BE0037">
        <w:rPr>
          <w:rFonts w:ascii="Helvetica" w:eastAsia="Calibri" w:hAnsi="Helvetica" w:cs="Calibri"/>
        </w:rPr>
        <w:t>cần</w:t>
      </w:r>
      <w:r w:rsidR="006A280F" w:rsidRPr="00BE0037">
        <w:rPr>
          <w:rFonts w:ascii="Helvetica" w:hAnsi="Helvetica" w:cs="Arial Hebrew Scholar"/>
        </w:rPr>
        <w:t xml:space="preserve"> </w:t>
      </w:r>
      <w:r w:rsidR="006A280F" w:rsidRPr="00BE0037">
        <w:rPr>
          <w:rFonts w:ascii="Helvetica" w:eastAsia="Calibri" w:hAnsi="Helvetica" w:cs="Calibri"/>
        </w:rPr>
        <w:t>thiết</w:t>
      </w:r>
      <w:r w:rsidR="006A280F" w:rsidRPr="00BE0037">
        <w:rPr>
          <w:rFonts w:ascii="Helvetica" w:hAnsi="Helvetica" w:cs="Arial Hebrew Scholar"/>
        </w:rPr>
        <w:t xml:space="preserve"> </w:t>
      </w:r>
      <w:r w:rsidR="006A280F" w:rsidRPr="00BE0037">
        <w:rPr>
          <w:rFonts w:ascii="Helvetica" w:eastAsia="Calibri" w:hAnsi="Helvetica" w:cs="Calibri"/>
        </w:rPr>
        <w:t>để</w:t>
      </w:r>
      <w:r w:rsidR="006A280F" w:rsidRPr="00BE0037">
        <w:rPr>
          <w:rFonts w:ascii="Helvetica" w:hAnsi="Helvetica" w:cs="Arial Hebrew Scholar"/>
        </w:rPr>
        <w:t xml:space="preserve"> </w:t>
      </w:r>
      <w:r w:rsidR="006A280F" w:rsidRPr="00BE0037">
        <w:rPr>
          <w:rFonts w:ascii="Helvetica" w:eastAsia="Calibri" w:hAnsi="Helvetica" w:cs="Calibri"/>
        </w:rPr>
        <w:t>hoàn</w:t>
      </w:r>
      <w:r w:rsidR="006A280F" w:rsidRPr="00BE0037">
        <w:rPr>
          <w:rFonts w:ascii="Helvetica" w:hAnsi="Helvetica" w:cs="Arial Hebrew Scholar"/>
        </w:rPr>
        <w:t xml:space="preserve"> </w:t>
      </w:r>
      <w:r w:rsidR="006A280F" w:rsidRPr="00BE0037">
        <w:rPr>
          <w:rFonts w:ascii="Helvetica" w:eastAsia="Calibri" w:hAnsi="Helvetica" w:cs="Calibri"/>
        </w:rPr>
        <w:t>thành</w:t>
      </w:r>
      <w:r w:rsidR="006A280F" w:rsidRPr="00BE0037">
        <w:rPr>
          <w:rFonts w:ascii="Helvetica" w:hAnsi="Helvetica" w:cs="Arial Hebrew Scholar"/>
        </w:rPr>
        <w:t xml:space="preserve"> </w:t>
      </w:r>
      <w:r w:rsidR="006A280F" w:rsidRPr="00BE0037">
        <w:rPr>
          <w:rFonts w:ascii="Helvetica" w:eastAsia="Calibri" w:hAnsi="Helvetica" w:cs="Calibri"/>
        </w:rPr>
        <w:t>công</w:t>
      </w:r>
      <w:r w:rsidR="006A280F" w:rsidRPr="00BE0037">
        <w:rPr>
          <w:rFonts w:ascii="Helvetica" w:hAnsi="Helvetica" w:cs="Arial Hebrew Scholar"/>
        </w:rPr>
        <w:t xml:space="preserve"> </w:t>
      </w:r>
      <w:r w:rsidR="006A280F" w:rsidRPr="00BE0037">
        <w:rPr>
          <w:rFonts w:ascii="Helvetica" w:eastAsia="Calibri" w:hAnsi="Helvetica" w:cs="Calibri"/>
        </w:rPr>
        <w:t>việc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và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mục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tiêu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ban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đầu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đã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đề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ra</w:t>
      </w:r>
      <w:r w:rsidR="00B87C56" w:rsidRPr="00BE0037">
        <w:rPr>
          <w:rFonts w:ascii="Helvetica" w:hAnsi="Helvetica" w:cs="Arial Hebrew Scholar"/>
        </w:rPr>
        <w:t>.</w:t>
      </w:r>
    </w:p>
    <w:p w14:paraId="71ED4327" w14:textId="0DBE6501" w:rsidR="00B87C56" w:rsidRPr="00BE0037" w:rsidRDefault="00EA51B7" w:rsidP="2E623DC9">
      <w:pPr>
        <w:pStyle w:val="oancuaDanhsach"/>
        <w:spacing w:line="360" w:lineRule="auto"/>
        <w:ind w:left="0"/>
        <w:jc w:val="both"/>
        <w:rPr>
          <w:rFonts w:ascii="Helvetica" w:hAnsi="Helvetica" w:cs="Arial Hebrew Scholar"/>
          <w:b/>
          <w:bCs/>
        </w:rPr>
      </w:pPr>
      <w:r w:rsidRPr="00BE0037">
        <w:rPr>
          <w:rFonts w:ascii="Helvetica" w:hAnsi="Helvetica" w:cs="Arial Hebrew Scholar"/>
        </w:rPr>
        <w:tab/>
      </w:r>
      <w:r w:rsidR="00B87C56" w:rsidRPr="00BE0037">
        <w:rPr>
          <w:rFonts w:ascii="Helvetica" w:eastAsia="Calibri" w:hAnsi="Helvetica" w:cs="Calibri"/>
        </w:rPr>
        <w:t>Nhằm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tránh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sự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thiếu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công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bằng</w:t>
      </w:r>
      <w:r w:rsidR="00B87C56" w:rsidRPr="00BE0037">
        <w:rPr>
          <w:rFonts w:ascii="Helvetica" w:hAnsi="Helvetica" w:cs="Arial Hebrew Scholar"/>
        </w:rPr>
        <w:t xml:space="preserve">, </w:t>
      </w:r>
      <w:r w:rsidR="00B87C56" w:rsidRPr="00BE0037">
        <w:rPr>
          <w:rFonts w:ascii="Helvetica" w:eastAsia="Calibri" w:hAnsi="Helvetica" w:cs="Calibri"/>
        </w:rPr>
        <w:t>các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thành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viên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trong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nhóm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đều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nhận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được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công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việc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cần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làm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và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thời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gian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nhất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thiết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cần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hoàn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thành</w:t>
      </w:r>
      <w:r w:rsidR="00B87C56" w:rsidRPr="00BE0037">
        <w:rPr>
          <w:rFonts w:ascii="Helvetica" w:hAnsi="Helvetica" w:cs="Arial Hebrew Scholar"/>
        </w:rPr>
        <w:t>.</w:t>
      </w:r>
    </w:p>
    <w:p w14:paraId="05CB4D02" w14:textId="356E481F" w:rsidR="00B87C56" w:rsidRPr="00BE0037" w:rsidRDefault="00EA51B7" w:rsidP="2E623DC9">
      <w:pPr>
        <w:pStyle w:val="oancuaDanhsach"/>
        <w:spacing w:line="360" w:lineRule="auto"/>
        <w:ind w:left="0"/>
        <w:jc w:val="both"/>
        <w:rPr>
          <w:rFonts w:ascii="Helvetica" w:hAnsi="Helvetica" w:cs="Arial Hebrew Scholar"/>
          <w:b/>
          <w:bCs/>
        </w:rPr>
      </w:pPr>
      <w:r w:rsidRPr="00BE0037">
        <w:rPr>
          <w:rFonts w:ascii="Helvetica" w:hAnsi="Helvetica" w:cs="Arial Hebrew Scholar"/>
        </w:rPr>
        <w:tab/>
      </w:r>
      <w:r w:rsidR="00B87C56" w:rsidRPr="00BE0037">
        <w:rPr>
          <w:rFonts w:ascii="Helvetica" w:eastAsia="Calibri" w:hAnsi="Helvetica" w:cs="Calibri"/>
        </w:rPr>
        <w:t>Nhằm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đề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ra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được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yêu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cầu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cần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đạt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tối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thiểu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và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thời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gian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bắt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buộc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phải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hoàn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thành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một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vấn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đề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bất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kì</w:t>
      </w:r>
      <w:r w:rsidR="00B87C56" w:rsidRPr="00BE0037">
        <w:rPr>
          <w:rFonts w:ascii="Helvetica" w:hAnsi="Helvetica" w:cs="Arial Hebrew Scholar"/>
        </w:rPr>
        <w:t xml:space="preserve">, </w:t>
      </w:r>
      <w:r w:rsidR="00B87C56" w:rsidRPr="00BE0037">
        <w:rPr>
          <w:rFonts w:ascii="Helvetica" w:eastAsia="Calibri" w:hAnsi="Helvetica" w:cs="Calibri"/>
        </w:rPr>
        <w:t>từ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đó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có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thể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theo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kịp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deadline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cần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hoàn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thành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trước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giảng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viên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là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chiều</w:t>
      </w:r>
      <w:r w:rsidR="00B87C56" w:rsidRPr="00BE0037">
        <w:rPr>
          <w:rFonts w:ascii="Helvetica" w:hAnsi="Helvetica" w:cs="Arial Hebrew Scholar"/>
        </w:rPr>
        <w:t xml:space="preserve"> </w:t>
      </w:r>
      <w:r w:rsidR="00B87C56" w:rsidRPr="00BE0037">
        <w:rPr>
          <w:rFonts w:ascii="Helvetica" w:eastAsia="Calibri" w:hAnsi="Helvetica" w:cs="Calibri"/>
        </w:rPr>
        <w:t>ngày</w:t>
      </w:r>
      <w:r w:rsidR="00B87C56" w:rsidRPr="00BE0037">
        <w:rPr>
          <w:rFonts w:ascii="Helvetica" w:hAnsi="Helvetica" w:cs="Arial Hebrew Scholar"/>
        </w:rPr>
        <w:t xml:space="preserve"> 28/06/2017.</w:t>
      </w:r>
    </w:p>
    <w:p w14:paraId="51ACC485" w14:textId="42CA0A3C" w:rsidR="00601924" w:rsidRPr="00BE0037" w:rsidRDefault="2E623DC9" w:rsidP="2E623DC9">
      <w:pPr>
        <w:pStyle w:val="oancuaDanhsach"/>
        <w:numPr>
          <w:ilvl w:val="0"/>
          <w:numId w:val="15"/>
        </w:numPr>
        <w:spacing w:line="360" w:lineRule="auto"/>
        <w:ind w:left="851" w:hanging="425"/>
        <w:jc w:val="both"/>
        <w:rPr>
          <w:rFonts w:ascii="Helvetica" w:hAnsi="Helvetica" w:cs="Arial Hebrew Scholar"/>
          <w:b/>
          <w:bCs/>
        </w:rPr>
      </w:pPr>
      <w:r w:rsidRPr="00BE0037">
        <w:rPr>
          <w:rFonts w:ascii="Helvetica" w:eastAsia="Calibri" w:hAnsi="Helvetica" w:cs="Calibri"/>
          <w:b/>
          <w:bCs/>
        </w:rPr>
        <w:t>Nội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dung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công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việc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và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yêu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cầu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thực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hiện</w:t>
      </w:r>
    </w:p>
    <w:tbl>
      <w:tblPr>
        <w:tblStyle w:val="LiBang"/>
        <w:tblW w:w="0" w:type="auto"/>
        <w:tblInd w:w="76" w:type="dxa"/>
        <w:tblLook w:val="04A0" w:firstRow="1" w:lastRow="0" w:firstColumn="1" w:lastColumn="0" w:noHBand="0" w:noVBand="1"/>
      </w:tblPr>
      <w:tblGrid>
        <w:gridCol w:w="564"/>
        <w:gridCol w:w="2534"/>
        <w:gridCol w:w="4289"/>
        <w:gridCol w:w="1553"/>
      </w:tblGrid>
      <w:tr w:rsidR="0027351B" w:rsidRPr="00BE0037" w14:paraId="4222BC3E" w14:textId="3430AD39" w:rsidTr="2E623DC9">
        <w:tc>
          <w:tcPr>
            <w:tcW w:w="564" w:type="dxa"/>
            <w:vAlign w:val="center"/>
          </w:tcPr>
          <w:p w14:paraId="1B93ED36" w14:textId="6C26AFCA" w:rsidR="0027351B" w:rsidRPr="00BE0037" w:rsidRDefault="47FE4FB4" w:rsidP="47FE4FB4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  <w:b/>
                <w:bCs/>
              </w:rPr>
            </w:pPr>
            <w:r w:rsidRPr="00BE0037">
              <w:rPr>
                <w:rFonts w:ascii="Helvetica" w:eastAsia="Calibri" w:hAnsi="Helvetica" w:cs="Calibri"/>
                <w:b/>
                <w:bCs/>
              </w:rPr>
              <w:t>TT</w:t>
            </w:r>
          </w:p>
        </w:tc>
        <w:tc>
          <w:tcPr>
            <w:tcW w:w="2550" w:type="dxa"/>
            <w:vAlign w:val="center"/>
          </w:tcPr>
          <w:p w14:paraId="14FFF58E" w14:textId="641338D4" w:rsidR="0027351B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  <w:b/>
                <w:bCs/>
              </w:rPr>
            </w:pPr>
            <w:r w:rsidRPr="00BE0037">
              <w:rPr>
                <w:rFonts w:ascii="Helvetica" w:eastAsia="Calibri" w:hAnsi="Helvetica" w:cs="Calibri"/>
                <w:b/>
                <w:bCs/>
              </w:rPr>
              <w:t>Nội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dung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công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việc</w:t>
            </w:r>
          </w:p>
        </w:tc>
        <w:tc>
          <w:tcPr>
            <w:tcW w:w="4318" w:type="dxa"/>
            <w:vAlign w:val="center"/>
          </w:tcPr>
          <w:p w14:paraId="3A7C0042" w14:textId="641338D4" w:rsidR="0027351B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  <w:b/>
                <w:bCs/>
              </w:rPr>
            </w:pPr>
            <w:r w:rsidRPr="00BE0037">
              <w:rPr>
                <w:rFonts w:ascii="Helvetica" w:eastAsia="Calibri" w:hAnsi="Helvetica" w:cs="Calibri"/>
                <w:b/>
                <w:bCs/>
              </w:rPr>
              <w:t>Yêu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cầu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cần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đạt</w:t>
            </w:r>
          </w:p>
        </w:tc>
        <w:tc>
          <w:tcPr>
            <w:tcW w:w="1553" w:type="dxa"/>
          </w:tcPr>
          <w:p w14:paraId="4A723EBF" w14:textId="641338D4" w:rsidR="0027351B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  <w:b/>
                <w:bCs/>
              </w:rPr>
            </w:pPr>
            <w:r w:rsidRPr="00BE0037">
              <w:rPr>
                <w:rFonts w:ascii="Helvetica" w:eastAsia="Calibri" w:hAnsi="Helvetica" w:cs="Calibri"/>
                <w:b/>
                <w:bCs/>
              </w:rPr>
              <w:t>Thời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gian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hoàn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thành</w:t>
            </w:r>
          </w:p>
        </w:tc>
      </w:tr>
      <w:tr w:rsidR="0027351B" w:rsidRPr="00BE0037" w14:paraId="40E756F4" w14:textId="09A6D295" w:rsidTr="2E623DC9">
        <w:trPr>
          <w:trHeight w:val="5083"/>
        </w:trPr>
        <w:tc>
          <w:tcPr>
            <w:tcW w:w="564" w:type="dxa"/>
            <w:vAlign w:val="center"/>
          </w:tcPr>
          <w:p w14:paraId="6E34CBD2" w14:textId="5C2F70DD" w:rsidR="0027351B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hAnsi="Helvetica" w:cs="Arial Hebrew Scholar"/>
              </w:rPr>
              <w:t>1</w:t>
            </w:r>
          </w:p>
        </w:tc>
        <w:tc>
          <w:tcPr>
            <w:tcW w:w="2550" w:type="dxa"/>
            <w:vAlign w:val="center"/>
          </w:tcPr>
          <w:p w14:paraId="7A7C2C79" w14:textId="116FC9A7" w:rsidR="0027351B" w:rsidRPr="00BE0037" w:rsidRDefault="2E623DC9" w:rsidP="2E623DC9">
            <w:pPr>
              <w:pStyle w:val="oancuaDanhsach"/>
              <w:spacing w:line="360" w:lineRule="auto"/>
              <w:ind w:left="0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ý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tưởng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thiết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kế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sơ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đồ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cấu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trúc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dữ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liệu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ban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đầu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4318" w:type="dxa"/>
            <w:vAlign w:val="center"/>
          </w:tcPr>
          <w:p w14:paraId="0E028F3D" w14:textId="15DDA0C4" w:rsidR="00EA51B7" w:rsidRPr="00BE0037" w:rsidRDefault="2E623DC9" w:rsidP="2E623DC9">
            <w:pPr>
              <w:pStyle w:val="oancuaDanhsach"/>
              <w:numPr>
                <w:ilvl w:val="0"/>
                <w:numId w:val="14"/>
              </w:numPr>
              <w:spacing w:line="360" w:lineRule="auto"/>
              <w:ind w:left="381" w:hanging="3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Sơ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đồ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cấu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trúc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dữ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liệu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rõ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ràng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rành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mạch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chứa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đầy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đủ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tính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năng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phù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hợp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với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đề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tài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08C32176" w14:textId="10C5CEE9" w:rsidR="0027351B" w:rsidRPr="00BE0037" w:rsidRDefault="2E623DC9" w:rsidP="2E623DC9">
            <w:pPr>
              <w:pStyle w:val="oancuaDanhsach"/>
              <w:numPr>
                <w:ilvl w:val="0"/>
                <w:numId w:val="14"/>
              </w:numPr>
              <w:spacing w:line="360" w:lineRule="auto"/>
              <w:ind w:left="381" w:hanging="3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thích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rõ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ràng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tới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thành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viên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còn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lại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trong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nhóm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nhằm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nhắm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được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hướng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từ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cấu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trúc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dữ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liệu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ban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đầu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1553" w:type="dxa"/>
            <w:vAlign w:val="center"/>
          </w:tcPr>
          <w:p w14:paraId="5FE957E6" w14:textId="6EC93E04" w:rsidR="0027351B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Trước</w:t>
            </w:r>
            <w:r w:rsidRPr="00BE0037">
              <w:rPr>
                <w:rFonts w:ascii="Helvetica" w:hAnsi="Helvetica" w:cs="Arial Hebrew Scholar"/>
              </w:rPr>
              <w:t xml:space="preserve"> 28/04/2017</w:t>
            </w:r>
          </w:p>
        </w:tc>
      </w:tr>
      <w:tr w:rsidR="0027351B" w:rsidRPr="00BE0037" w14:paraId="487EB294" w14:textId="3C8036F7" w:rsidTr="2E623DC9">
        <w:trPr>
          <w:trHeight w:val="3393"/>
        </w:trPr>
        <w:tc>
          <w:tcPr>
            <w:tcW w:w="564" w:type="dxa"/>
            <w:vAlign w:val="center"/>
          </w:tcPr>
          <w:p w14:paraId="499C6F50" w14:textId="74999BE5" w:rsidR="0027351B" w:rsidRPr="00BE0037" w:rsidRDefault="2E623DC9" w:rsidP="2E623DC9">
            <w:pPr>
              <w:spacing w:line="360" w:lineRule="auto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hAnsi="Helvetica" w:cs="Arial Hebrew Scholar"/>
              </w:rPr>
              <w:lastRenderedPageBreak/>
              <w:t xml:space="preserve">    2</w:t>
            </w:r>
          </w:p>
        </w:tc>
        <w:tc>
          <w:tcPr>
            <w:tcW w:w="2550" w:type="dxa"/>
            <w:vAlign w:val="center"/>
          </w:tcPr>
          <w:p w14:paraId="11673345" w14:textId="641338D4" w:rsidR="0027351B" w:rsidRPr="00BE0037" w:rsidRDefault="2E623DC9" w:rsidP="2E623DC9">
            <w:pPr>
              <w:pStyle w:val="oancuaDanhsach"/>
              <w:spacing w:line="360" w:lineRule="auto"/>
              <w:ind w:left="0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Thiết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kế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mẫu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giao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diện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hình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ảnh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chương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4318" w:type="dxa"/>
            <w:vAlign w:val="center"/>
          </w:tcPr>
          <w:p w14:paraId="289CD9DC" w14:textId="641338D4" w:rsidR="0027351B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81" w:hanging="3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Giao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đơn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giản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dễ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sử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dụng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không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cầu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kì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phức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tạp</w:t>
            </w:r>
            <w:r w:rsidRPr="00BE0037">
              <w:rPr>
                <w:rFonts w:ascii="Helvetica" w:hAnsi="Helvetica" w:cs="Arial Hebrew Scholar"/>
              </w:rPr>
              <w:t xml:space="preserve">. </w:t>
            </w:r>
          </w:p>
          <w:p w14:paraId="4C0E69EA" w14:textId="641338D4" w:rsidR="0027351B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81" w:hanging="3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Các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chức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năng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phù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hợp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mục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đích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chính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của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chương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3F26A46D" w14:textId="641338D4" w:rsidR="0027351B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81" w:hanging="3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Hình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ảnh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đơn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giản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không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phức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tạp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1553" w:type="dxa"/>
            <w:vAlign w:val="center"/>
          </w:tcPr>
          <w:p w14:paraId="1DC96E89" w14:textId="641338D4" w:rsidR="0027351B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Trước</w:t>
            </w:r>
            <w:r w:rsidRPr="00BE0037">
              <w:rPr>
                <w:rFonts w:ascii="Helvetica" w:hAnsi="Helvetica" w:cs="Arial Hebrew Scholar"/>
              </w:rPr>
              <w:t xml:space="preserve"> 15/06/2017</w:t>
            </w:r>
          </w:p>
        </w:tc>
      </w:tr>
      <w:tr w:rsidR="0027351B" w:rsidRPr="00BE0037" w14:paraId="2316A330" w14:textId="471E322C" w:rsidTr="2E623DC9">
        <w:trPr>
          <w:trHeight w:val="3254"/>
        </w:trPr>
        <w:tc>
          <w:tcPr>
            <w:tcW w:w="564" w:type="dxa"/>
            <w:vAlign w:val="center"/>
          </w:tcPr>
          <w:p w14:paraId="3F95AE75" w14:textId="409D9420" w:rsidR="0027351B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hAnsi="Helvetica" w:cs="Arial Hebrew Scholar"/>
              </w:rPr>
              <w:t>3</w:t>
            </w:r>
          </w:p>
        </w:tc>
        <w:tc>
          <w:tcPr>
            <w:tcW w:w="2550" w:type="dxa"/>
            <w:vAlign w:val="center"/>
          </w:tcPr>
          <w:p w14:paraId="6C529E69" w14:textId="12008B8D" w:rsidR="0027351B" w:rsidRPr="00BE0037" w:rsidRDefault="2E623DC9" w:rsidP="2E623DC9">
            <w:pPr>
              <w:pStyle w:val="oancuaDanhsach"/>
              <w:spacing w:line="360" w:lineRule="auto"/>
              <w:ind w:left="0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thực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hóa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bàn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cờ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bàn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cờ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theo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cờ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vua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chế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độ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hai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người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4318" w:type="dxa"/>
            <w:vAlign w:val="center"/>
          </w:tcPr>
          <w:p w14:paraId="2C3AA139" w14:textId="12008B8D" w:rsidR="0027351B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81" w:hanging="3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trò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phù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hợp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với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của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cờ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vua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0038EDDE" w14:textId="12008B8D" w:rsidR="0027351B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81" w:hanging="3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Có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thể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được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hai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người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38940F2A" w14:textId="12008B8D" w:rsidR="0027351B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81" w:hanging="3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Có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chức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năng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cơ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bản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như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phong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hậu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chiếu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chiếu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tướng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1553" w:type="dxa"/>
            <w:vAlign w:val="center"/>
          </w:tcPr>
          <w:p w14:paraId="6C778CAF" w14:textId="12008B8D" w:rsidR="0027351B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Trước</w:t>
            </w:r>
            <w:r w:rsidRPr="00BE0037">
              <w:rPr>
                <w:rFonts w:ascii="Helvetica" w:hAnsi="Helvetica" w:cs="Arial Hebrew Scholar"/>
              </w:rPr>
              <w:t xml:space="preserve"> 01/05/2017</w:t>
            </w:r>
          </w:p>
        </w:tc>
      </w:tr>
      <w:tr w:rsidR="0027351B" w:rsidRPr="00BE0037" w14:paraId="19950CB9" w14:textId="1EF1D5C4" w:rsidTr="2E623DC9">
        <w:trPr>
          <w:trHeight w:val="3402"/>
        </w:trPr>
        <w:tc>
          <w:tcPr>
            <w:tcW w:w="564" w:type="dxa"/>
            <w:vAlign w:val="center"/>
          </w:tcPr>
          <w:p w14:paraId="367F359D" w14:textId="007F8875" w:rsidR="0027351B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hAnsi="Helvetica" w:cs="Arial Hebrew Scholar"/>
              </w:rPr>
              <w:t>4</w:t>
            </w:r>
          </w:p>
        </w:tc>
        <w:tc>
          <w:tcPr>
            <w:tcW w:w="2550" w:type="dxa"/>
            <w:vAlign w:val="center"/>
          </w:tcPr>
          <w:p w14:paraId="4938A552" w14:textId="12008B8D" w:rsidR="0027351B" w:rsidRPr="00BE0037" w:rsidRDefault="2E623DC9" w:rsidP="2E623DC9">
            <w:pPr>
              <w:pStyle w:val="oancuaDanhsach"/>
              <w:spacing w:line="360" w:lineRule="auto"/>
              <w:ind w:left="0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thực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hóa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quyết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trò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 xml:space="preserve"> “</w:t>
            </w:r>
            <w:r w:rsidRPr="00BE0037">
              <w:rPr>
                <w:rFonts w:ascii="Helvetica" w:eastAsia="Calibri" w:hAnsi="Helvetica" w:cs="Calibri"/>
              </w:rPr>
              <w:t>đối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kháng</w:t>
            </w:r>
            <w:r w:rsidRPr="00BE0037">
              <w:rPr>
                <w:rFonts w:ascii="Helvetica" w:hAnsi="Helvetica" w:cs="Arial Hebrew Scholar"/>
              </w:rPr>
              <w:t xml:space="preserve">”, </w:t>
            </w: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chế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độ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một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người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cơ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bản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4318" w:type="dxa"/>
            <w:vAlign w:val="center"/>
          </w:tcPr>
          <w:p w14:paraId="51944C53" w14:textId="12008B8D" w:rsidR="0027351B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81" w:hanging="3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thực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hóa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quyết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trò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 xml:space="preserve"> “</w:t>
            </w:r>
            <w:r w:rsidRPr="00BE0037">
              <w:rPr>
                <w:rFonts w:ascii="Helvetica" w:eastAsia="Calibri" w:hAnsi="Helvetica" w:cs="Calibri"/>
              </w:rPr>
              <w:t>đối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kháng</w:t>
            </w:r>
            <w:r w:rsidRPr="00BE0037">
              <w:rPr>
                <w:rFonts w:ascii="Helvetica" w:hAnsi="Helvetica" w:cs="Arial Hebrew Scholar"/>
              </w:rPr>
              <w:t>” (</w:t>
            </w:r>
            <w:r w:rsidRPr="00BE0037">
              <w:rPr>
                <w:rFonts w:ascii="Helvetica" w:eastAsia="Calibri" w:hAnsi="Helvetica" w:cs="Calibri"/>
              </w:rPr>
              <w:t>tại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thực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Minimax</w:t>
            </w:r>
            <w:r w:rsidRPr="00BE0037">
              <w:rPr>
                <w:rFonts w:ascii="Helvetica" w:hAnsi="Helvetica" w:cs="Arial Hebrew Scholar"/>
              </w:rPr>
              <w:t>).</w:t>
            </w:r>
          </w:p>
          <w:p w14:paraId="1D2B1A1A" w14:textId="12008B8D" w:rsidR="0027351B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81" w:hanging="3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Có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thể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được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chế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độ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một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người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1553" w:type="dxa"/>
            <w:vAlign w:val="center"/>
          </w:tcPr>
          <w:p w14:paraId="3EA27A6C" w14:textId="12008B8D" w:rsidR="0027351B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Trước</w:t>
            </w:r>
            <w:r w:rsidRPr="00BE0037">
              <w:rPr>
                <w:rFonts w:ascii="Helvetica" w:hAnsi="Helvetica" w:cs="Arial Hebrew Scholar"/>
              </w:rPr>
              <w:t xml:space="preserve"> 10/06/2017</w:t>
            </w:r>
          </w:p>
        </w:tc>
      </w:tr>
      <w:tr w:rsidR="0027351B" w:rsidRPr="00BE0037" w14:paraId="291039F9" w14:textId="22F7A053" w:rsidTr="2E623DC9">
        <w:trPr>
          <w:trHeight w:val="3402"/>
        </w:trPr>
        <w:tc>
          <w:tcPr>
            <w:tcW w:w="564" w:type="dxa"/>
            <w:vAlign w:val="center"/>
          </w:tcPr>
          <w:p w14:paraId="1C87F633" w14:textId="6F9C8144" w:rsidR="0027351B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hAnsi="Helvetica" w:cs="Arial Hebrew Scholar"/>
              </w:rPr>
              <w:t>5</w:t>
            </w:r>
          </w:p>
        </w:tc>
        <w:tc>
          <w:tcPr>
            <w:tcW w:w="2550" w:type="dxa"/>
            <w:vAlign w:val="center"/>
          </w:tcPr>
          <w:p w14:paraId="26FCB51B" w14:textId="12008B8D" w:rsidR="0027351B" w:rsidRPr="00BE0037" w:rsidRDefault="2E623DC9" w:rsidP="2E623DC9">
            <w:pPr>
              <w:pStyle w:val="oancuaDanhsach"/>
              <w:spacing w:line="360" w:lineRule="auto"/>
              <w:ind w:left="0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tiến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nhằm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làm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tăng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độ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chính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xác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tốc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độ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của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4318" w:type="dxa"/>
            <w:vAlign w:val="center"/>
          </w:tcPr>
          <w:p w14:paraId="59E22780" w14:textId="12008B8D" w:rsidR="0027351B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81" w:hanging="3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được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nhất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một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tiến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khiến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ra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kết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quả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vừa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ý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hơn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47BC9796" w14:textId="5BB6F1EE" w:rsidR="0027351B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81" w:hanging="3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được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nhất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một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tiến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nhằm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làm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thời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gian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chạy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ban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đầu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1553" w:type="dxa"/>
            <w:vAlign w:val="center"/>
          </w:tcPr>
          <w:p w14:paraId="662E3C92" w14:textId="77777777" w:rsidR="004E58F5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Trước</w:t>
            </w:r>
          </w:p>
          <w:p w14:paraId="10CE58E9" w14:textId="732D11BE" w:rsidR="0027351B" w:rsidRPr="00BE0037" w:rsidRDefault="47FE4FB4" w:rsidP="47FE4FB4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hAnsi="Helvetica" w:cs="Arial Hebrew Scholar"/>
              </w:rPr>
              <w:t>24/06/2017</w:t>
            </w:r>
          </w:p>
        </w:tc>
      </w:tr>
      <w:tr w:rsidR="0027351B" w:rsidRPr="00BE0037" w14:paraId="6813D6AF" w14:textId="41664F55" w:rsidTr="2E623DC9">
        <w:trPr>
          <w:trHeight w:val="2536"/>
        </w:trPr>
        <w:tc>
          <w:tcPr>
            <w:tcW w:w="564" w:type="dxa"/>
            <w:vAlign w:val="center"/>
          </w:tcPr>
          <w:p w14:paraId="2B3F32AC" w14:textId="3B803F5D" w:rsidR="0027351B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hAnsi="Helvetica" w:cs="Arial Hebrew Scholar"/>
              </w:rPr>
              <w:lastRenderedPageBreak/>
              <w:t>6</w:t>
            </w:r>
          </w:p>
        </w:tc>
        <w:tc>
          <w:tcPr>
            <w:tcW w:w="2550" w:type="dxa"/>
            <w:vAlign w:val="center"/>
          </w:tcPr>
          <w:p w14:paraId="3287B1E6" w14:textId="12008B8D" w:rsidR="0027351B" w:rsidRPr="00BE0037" w:rsidRDefault="2E623DC9" w:rsidP="2E623DC9">
            <w:pPr>
              <w:pStyle w:val="oancuaDanhsach"/>
              <w:spacing w:line="360" w:lineRule="auto"/>
              <w:ind w:left="0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Kiểm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tra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chạy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thử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chương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4318" w:type="dxa"/>
            <w:vAlign w:val="center"/>
          </w:tcPr>
          <w:p w14:paraId="1A49444A" w14:textId="12008B8D" w:rsidR="0027351B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81" w:hanging="3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Khi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phát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lỗi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trong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kiểm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chạy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thử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nghiệm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phải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xử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lí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được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1AC08DFD" w14:textId="12008B8D" w:rsidR="0027351B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81" w:hanging="3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Cần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chạy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thử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nhiều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lần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thử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nhiều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trường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hợp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khác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nhau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để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soát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lỗi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nhiều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nhất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có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thể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1553" w:type="dxa"/>
            <w:vAlign w:val="center"/>
          </w:tcPr>
          <w:p w14:paraId="3C6B1D62" w14:textId="77777777" w:rsidR="004E58F5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Trước</w:t>
            </w:r>
          </w:p>
          <w:p w14:paraId="0CFE38F0" w14:textId="6F43F24A" w:rsidR="0027351B" w:rsidRPr="00BE0037" w:rsidRDefault="47FE4FB4" w:rsidP="47FE4FB4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hAnsi="Helvetica" w:cs="Arial Hebrew Scholar"/>
              </w:rPr>
              <w:t>27/06/2017</w:t>
            </w:r>
          </w:p>
        </w:tc>
      </w:tr>
      <w:tr w:rsidR="0027351B" w:rsidRPr="00BE0037" w14:paraId="1D298BE8" w14:textId="409E3EC6" w:rsidTr="2E623DC9">
        <w:trPr>
          <w:trHeight w:val="4514"/>
        </w:trPr>
        <w:tc>
          <w:tcPr>
            <w:tcW w:w="564" w:type="dxa"/>
            <w:vAlign w:val="center"/>
          </w:tcPr>
          <w:p w14:paraId="4378D0BF" w14:textId="393DA9DC" w:rsidR="0027351B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hAnsi="Helvetica" w:cs="Arial Hebrew Scholar"/>
              </w:rPr>
              <w:t>7</w:t>
            </w:r>
          </w:p>
        </w:tc>
        <w:tc>
          <w:tcPr>
            <w:tcW w:w="2550" w:type="dxa"/>
            <w:vAlign w:val="center"/>
          </w:tcPr>
          <w:p w14:paraId="0CED1957" w14:textId="12008B8D" w:rsidR="0027351B" w:rsidRPr="00BE0037" w:rsidRDefault="2E623DC9" w:rsidP="2E623DC9">
            <w:pPr>
              <w:pStyle w:val="oancuaDanhsach"/>
              <w:spacing w:line="360" w:lineRule="auto"/>
              <w:ind w:left="0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Viết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báo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cáo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quay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video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thực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chương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thuyết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4318" w:type="dxa"/>
            <w:vAlign w:val="center"/>
          </w:tcPr>
          <w:p w14:paraId="18D2D7C0" w14:textId="77777777" w:rsidR="0027351B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81" w:hanging="3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Báo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phải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bám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sát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yêu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cầu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mà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viên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đã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đề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ra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7EE6E8A9" w14:textId="77777777" w:rsidR="0027351B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81" w:hanging="3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Câu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cú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gọn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gàng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không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dài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dòng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nhưng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đầy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đủ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tiết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trung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thực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với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những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gì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nhóm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đã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làm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được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trong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thời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gian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qua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7EF1CBEF" w14:textId="25647433" w:rsidR="0027351B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81" w:hanging="3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Thuyết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cần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nêu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rõ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những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gì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mình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đã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làm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được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trung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thực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trong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từng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câu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nói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mình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nói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ra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1553" w:type="dxa"/>
            <w:vAlign w:val="center"/>
          </w:tcPr>
          <w:p w14:paraId="11DB1344" w14:textId="63086DA2" w:rsidR="0027351B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Trước</w:t>
            </w:r>
            <w:r w:rsidRPr="00BE0037">
              <w:rPr>
                <w:rFonts w:ascii="Helvetica" w:hAnsi="Helvetica" w:cs="Arial Hebrew Scholar"/>
              </w:rPr>
              <w:t xml:space="preserve"> 28/06/2017</w:t>
            </w:r>
          </w:p>
        </w:tc>
      </w:tr>
    </w:tbl>
    <w:p w14:paraId="3F2AF64E" w14:textId="034C0242" w:rsidR="004B1500" w:rsidRPr="00BE0037" w:rsidRDefault="004B1500" w:rsidP="00FB23BB">
      <w:pPr>
        <w:spacing w:line="360" w:lineRule="auto"/>
        <w:ind w:firstLine="426"/>
        <w:jc w:val="both"/>
        <w:rPr>
          <w:rFonts w:ascii="Helvetica" w:hAnsi="Helvetica" w:cs="Arial Hebrew Scholar"/>
          <w:b/>
        </w:rPr>
      </w:pPr>
    </w:p>
    <w:p w14:paraId="017F9BF6" w14:textId="12D40B9C" w:rsidR="00DD08D1" w:rsidRPr="00BE0037" w:rsidRDefault="2E623DC9" w:rsidP="2E623DC9">
      <w:pPr>
        <w:pStyle w:val="oancuaDanhsach"/>
        <w:numPr>
          <w:ilvl w:val="0"/>
          <w:numId w:val="15"/>
        </w:numPr>
        <w:spacing w:line="360" w:lineRule="auto"/>
        <w:ind w:left="0" w:firstLine="426"/>
        <w:jc w:val="both"/>
        <w:rPr>
          <w:rFonts w:ascii="Helvetica" w:hAnsi="Helvetica" w:cs="Arial Hebrew Scholar"/>
          <w:b/>
          <w:bCs/>
        </w:rPr>
      </w:pPr>
      <w:r w:rsidRPr="00BE0037">
        <w:rPr>
          <w:rFonts w:ascii="Helvetica" w:eastAsia="Calibri" w:hAnsi="Helvetica" w:cs="Calibri"/>
          <w:b/>
          <w:bCs/>
        </w:rPr>
        <w:t>Bảng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phân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công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công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việc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cụ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thể</w:t>
      </w:r>
    </w:p>
    <w:tbl>
      <w:tblPr>
        <w:tblStyle w:val="LiBang"/>
        <w:tblW w:w="0" w:type="auto"/>
        <w:tblInd w:w="76" w:type="dxa"/>
        <w:tblLook w:val="04A0" w:firstRow="1" w:lastRow="0" w:firstColumn="1" w:lastColumn="0" w:noHBand="0" w:noVBand="1"/>
      </w:tblPr>
      <w:tblGrid>
        <w:gridCol w:w="563"/>
        <w:gridCol w:w="2717"/>
        <w:gridCol w:w="1684"/>
        <w:gridCol w:w="3976"/>
      </w:tblGrid>
      <w:tr w:rsidR="00DF5938" w:rsidRPr="00BE0037" w14:paraId="5DF387FE" w14:textId="77777777" w:rsidTr="2E623DC9">
        <w:tc>
          <w:tcPr>
            <w:tcW w:w="563" w:type="dxa"/>
            <w:vAlign w:val="center"/>
          </w:tcPr>
          <w:p w14:paraId="0EA20BA6" w14:textId="11ACEF55" w:rsidR="00D617AC" w:rsidRPr="00BE0037" w:rsidRDefault="47FE4FB4" w:rsidP="47FE4FB4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  <w:b/>
                <w:bCs/>
              </w:rPr>
            </w:pPr>
            <w:r w:rsidRPr="00BE0037">
              <w:rPr>
                <w:rFonts w:ascii="Helvetica" w:eastAsia="Calibri" w:hAnsi="Helvetica" w:cs="Calibri"/>
                <w:b/>
                <w:bCs/>
              </w:rPr>
              <w:t>TT</w:t>
            </w:r>
          </w:p>
        </w:tc>
        <w:tc>
          <w:tcPr>
            <w:tcW w:w="2732" w:type="dxa"/>
            <w:vAlign w:val="center"/>
          </w:tcPr>
          <w:p w14:paraId="79A59E17" w14:textId="298A4360" w:rsidR="00D617AC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  <w:b/>
                <w:bCs/>
              </w:rPr>
            </w:pPr>
            <w:r w:rsidRPr="00BE0037">
              <w:rPr>
                <w:rFonts w:ascii="Helvetica" w:eastAsia="Calibri" w:hAnsi="Helvetica" w:cs="Calibri"/>
                <w:b/>
                <w:bCs/>
              </w:rPr>
              <w:t>Họ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và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tên</w:t>
            </w:r>
          </w:p>
        </w:tc>
        <w:tc>
          <w:tcPr>
            <w:tcW w:w="1690" w:type="dxa"/>
            <w:vAlign w:val="center"/>
          </w:tcPr>
          <w:p w14:paraId="61AEE0CC" w14:textId="298A4360" w:rsidR="00D617AC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  <w:b/>
                <w:bCs/>
              </w:rPr>
            </w:pPr>
            <w:r w:rsidRPr="00BE0037">
              <w:rPr>
                <w:rFonts w:ascii="Helvetica" w:eastAsia="Calibri" w:hAnsi="Helvetica" w:cs="Calibri"/>
                <w:b/>
                <w:bCs/>
              </w:rPr>
              <w:t>Chức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vụ</w:t>
            </w:r>
          </w:p>
        </w:tc>
        <w:tc>
          <w:tcPr>
            <w:tcW w:w="4000" w:type="dxa"/>
            <w:vAlign w:val="center"/>
          </w:tcPr>
          <w:p w14:paraId="0CF2E979" w14:textId="298A4360" w:rsidR="00D617AC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  <w:b/>
                <w:bCs/>
              </w:rPr>
            </w:pPr>
            <w:r w:rsidRPr="00BE0037">
              <w:rPr>
                <w:rFonts w:ascii="Helvetica" w:eastAsia="Calibri" w:hAnsi="Helvetica" w:cs="Calibri"/>
                <w:b/>
                <w:bCs/>
              </w:rPr>
              <w:t>Công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việc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cụ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thể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được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phân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công</w:t>
            </w:r>
          </w:p>
        </w:tc>
      </w:tr>
      <w:tr w:rsidR="00DF5938" w:rsidRPr="00BE0037" w14:paraId="3C6D1FD5" w14:textId="77777777" w:rsidTr="2E623DC9">
        <w:trPr>
          <w:trHeight w:val="5229"/>
        </w:trPr>
        <w:tc>
          <w:tcPr>
            <w:tcW w:w="563" w:type="dxa"/>
            <w:vAlign w:val="center"/>
          </w:tcPr>
          <w:p w14:paraId="62B50E96" w14:textId="2864B0D9" w:rsidR="00D617AC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hAnsi="Helvetica" w:cs="Arial Hebrew Scholar"/>
              </w:rPr>
              <w:lastRenderedPageBreak/>
              <w:t>1</w:t>
            </w:r>
          </w:p>
        </w:tc>
        <w:tc>
          <w:tcPr>
            <w:tcW w:w="2732" w:type="dxa"/>
            <w:vAlign w:val="center"/>
          </w:tcPr>
          <w:p w14:paraId="56FD7F3C" w14:textId="298A4360" w:rsidR="00D617AC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Nguyễn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Lê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Quỳnh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Anh</w:t>
            </w:r>
          </w:p>
        </w:tc>
        <w:tc>
          <w:tcPr>
            <w:tcW w:w="1690" w:type="dxa"/>
            <w:vAlign w:val="center"/>
          </w:tcPr>
          <w:p w14:paraId="56070C78" w14:textId="298A4360" w:rsidR="00D617AC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Trưởng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nhóm</w:t>
            </w:r>
          </w:p>
        </w:tc>
        <w:tc>
          <w:tcPr>
            <w:tcW w:w="4000" w:type="dxa"/>
            <w:vAlign w:val="center"/>
          </w:tcPr>
          <w:p w14:paraId="2C08F8C0" w14:textId="7C5D8A41" w:rsidR="00D617AC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55" w:hanging="355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thực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hóa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bàn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cờ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bàn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cờ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theo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cờ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vua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187E1C25" w14:textId="1498C0ED" w:rsidR="00C073BA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11" w:hanging="31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chế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độ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một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người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cơ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bản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2B8C53FC" w14:textId="39E39371" w:rsidR="007E6064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11" w:hanging="31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thực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hóa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quyết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trò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 xml:space="preserve"> “</w:t>
            </w:r>
            <w:r w:rsidRPr="00BE0037">
              <w:rPr>
                <w:rFonts w:ascii="Helvetica" w:eastAsia="Calibri" w:hAnsi="Helvetica" w:cs="Calibri"/>
              </w:rPr>
              <w:t>đối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kháng</w:t>
            </w:r>
            <w:r w:rsidRPr="00BE0037">
              <w:rPr>
                <w:rFonts w:ascii="Helvetica" w:hAnsi="Helvetica" w:cs="Arial Hebrew Scholar"/>
              </w:rPr>
              <w:t>”.</w:t>
            </w:r>
          </w:p>
          <w:p w14:paraId="7E93E88C" w14:textId="1498C0ED" w:rsidR="00647252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11" w:hanging="31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tiến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nhằm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làm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tăng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tốc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độ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của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6A6A239F" w14:textId="1498C0ED" w:rsidR="00021398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11" w:hanging="31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Kiểm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tra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chạy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thử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chương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6776321B" w14:textId="64E1F603" w:rsidR="00242AD7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11" w:hanging="31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Viết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báo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thuyết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</w:tr>
      <w:tr w:rsidR="00DF5938" w:rsidRPr="00BE0037" w14:paraId="44EDCD7A" w14:textId="77777777" w:rsidTr="2E623DC9">
        <w:trPr>
          <w:trHeight w:val="5087"/>
        </w:trPr>
        <w:tc>
          <w:tcPr>
            <w:tcW w:w="563" w:type="dxa"/>
            <w:vAlign w:val="center"/>
          </w:tcPr>
          <w:p w14:paraId="416B090B" w14:textId="6139182F" w:rsidR="00D617AC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hAnsi="Helvetica" w:cs="Arial Hebrew Scholar"/>
              </w:rPr>
              <w:t>2</w:t>
            </w:r>
          </w:p>
        </w:tc>
        <w:tc>
          <w:tcPr>
            <w:tcW w:w="2732" w:type="dxa"/>
            <w:vAlign w:val="center"/>
          </w:tcPr>
          <w:p w14:paraId="4246BC98" w14:textId="1498C0ED" w:rsidR="00D617AC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Lê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Nguyễn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Ngọc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Thảo</w:t>
            </w:r>
          </w:p>
        </w:tc>
        <w:tc>
          <w:tcPr>
            <w:tcW w:w="1690" w:type="dxa"/>
            <w:vAlign w:val="center"/>
          </w:tcPr>
          <w:p w14:paraId="2EBDE5A4" w14:textId="1498C0ED" w:rsidR="00D617AC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Thành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viên</w:t>
            </w:r>
          </w:p>
        </w:tc>
        <w:tc>
          <w:tcPr>
            <w:tcW w:w="4000" w:type="dxa"/>
            <w:vAlign w:val="center"/>
          </w:tcPr>
          <w:p w14:paraId="78BC5C53" w14:textId="12008B8D" w:rsidR="00D617AC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11" w:hanging="31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Thiết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kế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mẫu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giao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diện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hình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ảnh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chương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26996146" w14:textId="12008B8D" w:rsidR="0002279A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11" w:hanging="31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thực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hóa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quyết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trò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 xml:space="preserve"> “</w:t>
            </w:r>
            <w:r w:rsidRPr="00BE0037">
              <w:rPr>
                <w:rFonts w:ascii="Helvetica" w:eastAsia="Calibri" w:hAnsi="Helvetica" w:cs="Calibri"/>
              </w:rPr>
              <w:t>đối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kháng</w:t>
            </w:r>
            <w:r w:rsidRPr="00BE0037">
              <w:rPr>
                <w:rFonts w:ascii="Helvetica" w:hAnsi="Helvetica" w:cs="Arial Hebrew Scholar"/>
              </w:rPr>
              <w:t>”.</w:t>
            </w:r>
          </w:p>
          <w:p w14:paraId="55577578" w14:textId="12008B8D" w:rsidR="00C073BA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11" w:hanging="31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tiến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nhằm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làm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tăng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độ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chính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xác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tốc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độ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của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59AC73FB" w14:textId="77777777" w:rsidR="00C073BA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11" w:hanging="31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Kiểm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tra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chạy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thử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chương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461F96ED" w14:textId="37D601A3" w:rsidR="008D19AF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11" w:hanging="31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Viết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báo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cáo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quay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video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thực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chương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thuyết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</w:tr>
      <w:tr w:rsidR="00DF5938" w:rsidRPr="00BE0037" w14:paraId="331C6140" w14:textId="77777777" w:rsidTr="2E623DC9">
        <w:trPr>
          <w:trHeight w:val="5372"/>
        </w:trPr>
        <w:tc>
          <w:tcPr>
            <w:tcW w:w="563" w:type="dxa"/>
            <w:vAlign w:val="center"/>
          </w:tcPr>
          <w:p w14:paraId="71F090D1" w14:textId="02E712E3" w:rsidR="00D617AC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hAnsi="Helvetica" w:cs="Arial Hebrew Scholar"/>
              </w:rPr>
              <w:lastRenderedPageBreak/>
              <w:t>3</w:t>
            </w:r>
          </w:p>
        </w:tc>
        <w:tc>
          <w:tcPr>
            <w:tcW w:w="2732" w:type="dxa"/>
            <w:vAlign w:val="center"/>
          </w:tcPr>
          <w:p w14:paraId="34F0976A" w14:textId="7D0F0919" w:rsidR="00D617AC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Nguyễn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Hằng</w:t>
            </w:r>
          </w:p>
        </w:tc>
        <w:tc>
          <w:tcPr>
            <w:tcW w:w="1690" w:type="dxa"/>
            <w:vAlign w:val="center"/>
          </w:tcPr>
          <w:p w14:paraId="0CED9028" w14:textId="7D0F0919" w:rsidR="00D617AC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Thành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viên</w:t>
            </w:r>
          </w:p>
        </w:tc>
        <w:tc>
          <w:tcPr>
            <w:tcW w:w="4000" w:type="dxa"/>
            <w:vAlign w:val="center"/>
          </w:tcPr>
          <w:p w14:paraId="4510B637" w14:textId="61B9FEE9" w:rsidR="00EA51B7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11" w:hanging="31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ý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tưởng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thiết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kế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sơ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đồ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cấu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trúc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dữ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liệu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ban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đầu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19976B26" w14:textId="5B50C7E0" w:rsidR="002A1A49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11" w:hanging="31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Thiết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kế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mẫu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giao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diện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hình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ảnh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chương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3952362B" w14:textId="7D0F0919" w:rsidR="00D617AC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11" w:hanging="31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thực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hóa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bàn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cờ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bàn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cờ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theo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cờ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vua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chế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độ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hai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người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61DC2337" w14:textId="7D0F0919" w:rsidR="00823C31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11" w:hanging="31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Kiểm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tra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chạy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thử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chương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10C00F6C" w14:textId="140C64E2" w:rsidR="000704CF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11" w:hanging="31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Viết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báo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cáo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quay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video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thực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chương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thuyết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</w:tr>
      <w:tr w:rsidR="00DF5938" w:rsidRPr="00BE0037" w14:paraId="02C13618" w14:textId="77777777" w:rsidTr="2E623DC9">
        <w:trPr>
          <w:trHeight w:val="3386"/>
        </w:trPr>
        <w:tc>
          <w:tcPr>
            <w:tcW w:w="563" w:type="dxa"/>
            <w:vAlign w:val="center"/>
          </w:tcPr>
          <w:p w14:paraId="62CBA4DF" w14:textId="258674A5" w:rsidR="00D617AC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hAnsi="Helvetica" w:cs="Arial Hebrew Scholar"/>
              </w:rPr>
              <w:t>4</w:t>
            </w:r>
          </w:p>
        </w:tc>
        <w:tc>
          <w:tcPr>
            <w:tcW w:w="2732" w:type="dxa"/>
            <w:vAlign w:val="center"/>
          </w:tcPr>
          <w:p w14:paraId="3980E9EF" w14:textId="7D0F0919" w:rsidR="00D617AC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Huỳnh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Vĩ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Hà</w:t>
            </w:r>
          </w:p>
        </w:tc>
        <w:tc>
          <w:tcPr>
            <w:tcW w:w="1690" w:type="dxa"/>
            <w:vAlign w:val="center"/>
          </w:tcPr>
          <w:p w14:paraId="219B5762" w14:textId="7D0F0919" w:rsidR="00D617AC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Thành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viên</w:t>
            </w:r>
          </w:p>
        </w:tc>
        <w:tc>
          <w:tcPr>
            <w:tcW w:w="4000" w:type="dxa"/>
            <w:vAlign w:val="center"/>
          </w:tcPr>
          <w:p w14:paraId="7DB4FC0A" w14:textId="77777777" w:rsidR="00392ADF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11" w:hanging="31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thực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hóa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quyết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trò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 xml:space="preserve"> “</w:t>
            </w:r>
            <w:r w:rsidRPr="00BE0037">
              <w:rPr>
                <w:rFonts w:ascii="Helvetica" w:eastAsia="Calibri" w:hAnsi="Helvetica" w:cs="Calibri"/>
              </w:rPr>
              <w:t>đối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kháng</w:t>
            </w:r>
            <w:r w:rsidRPr="00BE0037">
              <w:rPr>
                <w:rFonts w:ascii="Helvetica" w:hAnsi="Helvetica" w:cs="Arial Hebrew Scholar"/>
              </w:rPr>
              <w:t>”.</w:t>
            </w:r>
          </w:p>
          <w:p w14:paraId="777FE30C" w14:textId="77777777" w:rsidR="00392ADF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11" w:hanging="31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tiến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nhằm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làm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tăng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độ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chính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xác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tốc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độ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của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344F5542" w14:textId="77777777" w:rsidR="00392ADF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11" w:hanging="31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Kiểm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tra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chạy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thử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chương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5F74111C" w14:textId="7A607C4C" w:rsidR="00D617AC" w:rsidRPr="00BE0037" w:rsidRDefault="2E623DC9" w:rsidP="2E623DC9">
            <w:pPr>
              <w:pStyle w:val="oancuaDanhsach"/>
              <w:numPr>
                <w:ilvl w:val="0"/>
                <w:numId w:val="13"/>
              </w:numPr>
              <w:spacing w:line="360" w:lineRule="auto"/>
              <w:ind w:left="311" w:hanging="31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Viết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báo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thuyết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</w:tr>
    </w:tbl>
    <w:p w14:paraId="473CD508" w14:textId="215457D3" w:rsidR="00BA0098" w:rsidRPr="00BE0037" w:rsidRDefault="00163197" w:rsidP="47FE4FB4">
      <w:pPr>
        <w:pStyle w:val="oancuaDanhsach"/>
        <w:spacing w:line="360" w:lineRule="auto"/>
        <w:ind w:left="0" w:firstLine="426"/>
        <w:jc w:val="center"/>
        <w:outlineLvl w:val="0"/>
        <w:rPr>
          <w:rFonts w:ascii="Helvetica" w:hAnsi="Helvetica" w:cs="Arial Hebrew Scholar"/>
          <w:b/>
          <w:bCs/>
          <w:sz w:val="40"/>
          <w:szCs w:val="40"/>
        </w:rPr>
      </w:pPr>
      <w:r w:rsidRPr="00BE0037">
        <w:rPr>
          <w:rFonts w:ascii="Helvetica" w:hAnsi="Helvetica" w:cs="Arial Hebrew Scholar"/>
          <w:b/>
          <w:bCs/>
          <w:sz w:val="40"/>
          <w:szCs w:val="40"/>
        </w:rPr>
        <w:br w:type="page"/>
      </w:r>
      <w:bookmarkStart w:id="4" w:name="_Toc486970871"/>
      <w:bookmarkStart w:id="5" w:name="_Toc486971276"/>
      <w:bookmarkStart w:id="6" w:name="_Toc486977352"/>
      <w:r w:rsidR="00BA0098" w:rsidRPr="00BE0037">
        <w:rPr>
          <w:rFonts w:ascii="Helvetica" w:eastAsia="Calibri" w:hAnsi="Helvetica" w:cs="Calibri"/>
          <w:b/>
          <w:bCs/>
          <w:sz w:val="40"/>
          <w:szCs w:val="40"/>
        </w:rPr>
        <w:lastRenderedPageBreak/>
        <w:t>BẢNG</w:t>
      </w:r>
      <w:r w:rsidR="00BA0098" w:rsidRPr="00BE0037">
        <w:rPr>
          <w:rFonts w:ascii="Helvetica" w:hAnsi="Helvetica" w:cs="Arial Hebrew Scholar"/>
          <w:b/>
          <w:bCs/>
          <w:sz w:val="40"/>
          <w:szCs w:val="40"/>
        </w:rPr>
        <w:t xml:space="preserve"> </w:t>
      </w:r>
      <w:r w:rsidR="00BA0098" w:rsidRPr="00BE0037">
        <w:rPr>
          <w:rFonts w:ascii="Helvetica" w:eastAsia="Calibri" w:hAnsi="Helvetica" w:cs="Calibri"/>
          <w:b/>
          <w:bCs/>
          <w:sz w:val="40"/>
          <w:szCs w:val="40"/>
        </w:rPr>
        <w:t>ĐÁNH</w:t>
      </w:r>
      <w:r w:rsidR="00BA0098" w:rsidRPr="00BE0037">
        <w:rPr>
          <w:rFonts w:ascii="Helvetica" w:hAnsi="Helvetica" w:cs="Arial Hebrew Scholar"/>
          <w:b/>
          <w:bCs/>
          <w:sz w:val="40"/>
          <w:szCs w:val="40"/>
        </w:rPr>
        <w:t xml:space="preserve"> </w:t>
      </w:r>
      <w:r w:rsidR="00BA0098" w:rsidRPr="00BE0037">
        <w:rPr>
          <w:rFonts w:ascii="Helvetica" w:eastAsia="Calibri" w:hAnsi="Helvetica" w:cs="Calibri"/>
          <w:b/>
          <w:bCs/>
          <w:sz w:val="40"/>
          <w:szCs w:val="40"/>
        </w:rPr>
        <w:t>GIÁ</w:t>
      </w:r>
      <w:r w:rsidR="00BA0098" w:rsidRPr="00BE0037">
        <w:rPr>
          <w:rFonts w:ascii="Helvetica" w:hAnsi="Helvetica" w:cs="Arial Hebrew Scholar"/>
          <w:b/>
          <w:bCs/>
          <w:sz w:val="40"/>
          <w:szCs w:val="40"/>
        </w:rPr>
        <w:t xml:space="preserve"> </w:t>
      </w:r>
      <w:r w:rsidR="00BA0098" w:rsidRPr="00BE0037">
        <w:rPr>
          <w:rFonts w:ascii="Helvetica" w:eastAsia="Calibri" w:hAnsi="Helvetica" w:cs="Calibri"/>
          <w:b/>
          <w:bCs/>
          <w:sz w:val="40"/>
          <w:szCs w:val="40"/>
        </w:rPr>
        <w:t>CÔNG</w:t>
      </w:r>
      <w:r w:rsidR="00BA0098" w:rsidRPr="00BE0037">
        <w:rPr>
          <w:rFonts w:ascii="Helvetica" w:hAnsi="Helvetica" w:cs="Arial Hebrew Scholar"/>
          <w:b/>
          <w:bCs/>
          <w:sz w:val="40"/>
          <w:szCs w:val="40"/>
        </w:rPr>
        <w:t xml:space="preserve"> </w:t>
      </w:r>
      <w:r w:rsidR="00BA0098" w:rsidRPr="00BE0037">
        <w:rPr>
          <w:rFonts w:ascii="Helvetica" w:eastAsia="Calibri" w:hAnsi="Helvetica" w:cs="Calibri"/>
          <w:b/>
          <w:bCs/>
          <w:sz w:val="40"/>
          <w:szCs w:val="40"/>
        </w:rPr>
        <w:t>VIỆC</w:t>
      </w:r>
      <w:r w:rsidR="00BA0098" w:rsidRPr="00BE0037">
        <w:rPr>
          <w:rFonts w:ascii="Helvetica" w:hAnsi="Helvetica" w:cs="Arial Hebrew Scholar"/>
          <w:b/>
          <w:bCs/>
          <w:sz w:val="40"/>
          <w:szCs w:val="40"/>
        </w:rPr>
        <w:t xml:space="preserve"> </w:t>
      </w:r>
      <w:r w:rsidR="00BA0098" w:rsidRPr="00BE0037">
        <w:rPr>
          <w:rFonts w:ascii="Helvetica" w:eastAsia="Calibri" w:hAnsi="Helvetica" w:cs="Calibri"/>
          <w:b/>
          <w:bCs/>
          <w:sz w:val="40"/>
          <w:szCs w:val="40"/>
        </w:rPr>
        <w:t>CỤ</w:t>
      </w:r>
      <w:r w:rsidR="00BA0098" w:rsidRPr="00BE0037">
        <w:rPr>
          <w:rFonts w:ascii="Helvetica" w:hAnsi="Helvetica" w:cs="Arial Hebrew Scholar"/>
          <w:b/>
          <w:bCs/>
          <w:sz w:val="40"/>
          <w:szCs w:val="40"/>
        </w:rPr>
        <w:t xml:space="preserve"> </w:t>
      </w:r>
      <w:r w:rsidR="00BA0098" w:rsidRPr="00BE0037">
        <w:rPr>
          <w:rFonts w:ascii="Helvetica" w:eastAsia="Calibri" w:hAnsi="Helvetica" w:cs="Calibri"/>
          <w:b/>
          <w:bCs/>
          <w:sz w:val="40"/>
          <w:szCs w:val="40"/>
        </w:rPr>
        <w:t>THỂ</w:t>
      </w:r>
      <w:bookmarkEnd w:id="4"/>
      <w:bookmarkEnd w:id="5"/>
      <w:bookmarkEnd w:id="6"/>
    </w:p>
    <w:tbl>
      <w:tblPr>
        <w:tblStyle w:val="LiBang"/>
        <w:tblW w:w="9067" w:type="dxa"/>
        <w:tblLayout w:type="fixed"/>
        <w:tblLook w:val="04A0" w:firstRow="1" w:lastRow="0" w:firstColumn="1" w:lastColumn="0" w:noHBand="0" w:noVBand="1"/>
      </w:tblPr>
      <w:tblGrid>
        <w:gridCol w:w="625"/>
        <w:gridCol w:w="2772"/>
        <w:gridCol w:w="2552"/>
        <w:gridCol w:w="3118"/>
      </w:tblGrid>
      <w:tr w:rsidR="00735FE8" w:rsidRPr="00BE0037" w14:paraId="066A7813" w14:textId="77777777" w:rsidTr="2E623DC9">
        <w:tc>
          <w:tcPr>
            <w:tcW w:w="625" w:type="dxa"/>
            <w:vAlign w:val="center"/>
          </w:tcPr>
          <w:p w14:paraId="1A54EF31" w14:textId="7B6C8825" w:rsidR="00735FE8" w:rsidRPr="00BE0037" w:rsidRDefault="47FE4FB4" w:rsidP="47FE4FB4">
            <w:pPr>
              <w:pStyle w:val="oancuaDanhsach"/>
              <w:spacing w:line="360" w:lineRule="auto"/>
              <w:ind w:left="0" w:hanging="22"/>
              <w:jc w:val="center"/>
              <w:rPr>
                <w:rFonts w:ascii="Helvetica" w:hAnsi="Helvetica" w:cs="Arial Hebrew Scholar"/>
                <w:b/>
                <w:bCs/>
              </w:rPr>
            </w:pPr>
            <w:r w:rsidRPr="00BE0037">
              <w:rPr>
                <w:rFonts w:ascii="Helvetica" w:eastAsia="Calibri" w:hAnsi="Helvetica" w:cs="Calibri"/>
                <w:b/>
                <w:bCs/>
              </w:rPr>
              <w:t>TT</w:t>
            </w:r>
          </w:p>
        </w:tc>
        <w:tc>
          <w:tcPr>
            <w:tcW w:w="2772" w:type="dxa"/>
            <w:vAlign w:val="center"/>
          </w:tcPr>
          <w:p w14:paraId="4768DC54" w14:textId="2509DB21" w:rsidR="00735FE8" w:rsidRPr="00BE0037" w:rsidRDefault="2E623DC9" w:rsidP="2E623DC9">
            <w:pPr>
              <w:pStyle w:val="oancuaDanhsach"/>
              <w:spacing w:line="360" w:lineRule="auto"/>
              <w:ind w:left="0" w:firstLine="81"/>
              <w:jc w:val="center"/>
              <w:rPr>
                <w:rFonts w:ascii="Helvetica" w:hAnsi="Helvetica" w:cs="Arial Hebrew Scholar"/>
                <w:b/>
                <w:bCs/>
              </w:rPr>
            </w:pPr>
            <w:r w:rsidRPr="00BE0037">
              <w:rPr>
                <w:rFonts w:ascii="Helvetica" w:eastAsia="Calibri" w:hAnsi="Helvetica" w:cs="Calibri"/>
                <w:b/>
                <w:bCs/>
              </w:rPr>
              <w:t>Họ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và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tên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thành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viên</w:t>
            </w:r>
          </w:p>
        </w:tc>
        <w:tc>
          <w:tcPr>
            <w:tcW w:w="2552" w:type="dxa"/>
            <w:vAlign w:val="center"/>
          </w:tcPr>
          <w:p w14:paraId="1CD95ED4" w14:textId="7C280943" w:rsidR="00735FE8" w:rsidRPr="00BE0037" w:rsidRDefault="2E623DC9" w:rsidP="2E623DC9">
            <w:pPr>
              <w:pStyle w:val="oancuaDanhsach"/>
              <w:spacing w:line="360" w:lineRule="auto"/>
              <w:ind w:left="0" w:firstLine="81"/>
              <w:jc w:val="center"/>
              <w:rPr>
                <w:rFonts w:ascii="Helvetica" w:hAnsi="Helvetica" w:cs="Arial Hebrew Scholar"/>
                <w:b/>
                <w:bCs/>
              </w:rPr>
            </w:pPr>
            <w:r w:rsidRPr="00BE0037">
              <w:rPr>
                <w:rFonts w:ascii="Helvetica" w:eastAsia="Calibri" w:hAnsi="Helvetica" w:cs="Calibri"/>
                <w:b/>
                <w:bCs/>
              </w:rPr>
              <w:t>Công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việc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được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giao</w:t>
            </w:r>
          </w:p>
        </w:tc>
        <w:tc>
          <w:tcPr>
            <w:tcW w:w="3118" w:type="dxa"/>
            <w:vAlign w:val="center"/>
          </w:tcPr>
          <w:p w14:paraId="5A17BC76" w14:textId="28907B3C" w:rsidR="00735FE8" w:rsidRPr="00BE0037" w:rsidRDefault="2E623DC9" w:rsidP="2E623DC9">
            <w:pPr>
              <w:pStyle w:val="oancuaDanhsach"/>
              <w:spacing w:line="360" w:lineRule="auto"/>
              <w:ind w:left="0" w:firstLine="81"/>
              <w:jc w:val="center"/>
              <w:rPr>
                <w:rFonts w:ascii="Helvetica" w:hAnsi="Helvetica" w:cs="Arial Hebrew Scholar"/>
                <w:b/>
                <w:bCs/>
              </w:rPr>
            </w:pPr>
            <w:r w:rsidRPr="00BE0037">
              <w:rPr>
                <w:rFonts w:ascii="Helvetica" w:eastAsia="Calibri" w:hAnsi="Helvetica" w:cs="Calibri"/>
                <w:b/>
                <w:bCs/>
              </w:rPr>
              <w:t>Mô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tả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mức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độ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hoàn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thiện</w:t>
            </w:r>
          </w:p>
        </w:tc>
      </w:tr>
      <w:tr w:rsidR="00735FE8" w:rsidRPr="00BE0037" w14:paraId="35E7F357" w14:textId="77777777" w:rsidTr="2E623DC9">
        <w:trPr>
          <w:trHeight w:val="2085"/>
        </w:trPr>
        <w:tc>
          <w:tcPr>
            <w:tcW w:w="625" w:type="dxa"/>
            <w:vMerge w:val="restart"/>
            <w:vAlign w:val="center"/>
          </w:tcPr>
          <w:p w14:paraId="7EC8E39B" w14:textId="77777777" w:rsidR="00735FE8" w:rsidRPr="00BE0037" w:rsidRDefault="2E623DC9" w:rsidP="2E623DC9">
            <w:pPr>
              <w:pStyle w:val="oancuaDanhsach"/>
              <w:spacing w:line="360" w:lineRule="auto"/>
              <w:ind w:left="0" w:hanging="22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hAnsi="Helvetica" w:cs="Arial Hebrew Scholar"/>
              </w:rPr>
              <w:t>1</w:t>
            </w:r>
          </w:p>
          <w:p w14:paraId="0916909D" w14:textId="07F85184" w:rsidR="00735FE8" w:rsidRPr="00BE0037" w:rsidRDefault="00735FE8" w:rsidP="00111496">
            <w:pPr>
              <w:pStyle w:val="oancuaDanhsach"/>
              <w:spacing w:line="360" w:lineRule="auto"/>
              <w:ind w:left="0" w:hanging="22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772" w:type="dxa"/>
            <w:vMerge w:val="restart"/>
            <w:vAlign w:val="center"/>
          </w:tcPr>
          <w:p w14:paraId="69EE5343" w14:textId="77777777" w:rsidR="00735FE8" w:rsidRPr="00BE0037" w:rsidRDefault="2E623DC9" w:rsidP="2E623DC9">
            <w:pPr>
              <w:pStyle w:val="oancuaDanhsach"/>
              <w:spacing w:line="360" w:lineRule="auto"/>
              <w:ind w:left="0" w:firstLine="81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Nguyễn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Lê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Quỳnh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Anh</w:t>
            </w:r>
          </w:p>
          <w:p w14:paraId="41B67B00" w14:textId="2D047E2D" w:rsidR="00735FE8" w:rsidRPr="00BE0037" w:rsidRDefault="00735FE8" w:rsidP="00111496">
            <w:pPr>
              <w:pStyle w:val="oancuaDanhsach"/>
              <w:spacing w:line="360" w:lineRule="auto"/>
              <w:ind w:left="0" w:firstLine="81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552" w:type="dxa"/>
            <w:vAlign w:val="center"/>
          </w:tcPr>
          <w:p w14:paraId="10999009" w14:textId="27EE6E37" w:rsidR="00735FE8" w:rsidRPr="00BE0037" w:rsidRDefault="2E623DC9" w:rsidP="2E623DC9">
            <w:pPr>
              <w:pStyle w:val="oancuaDanhsach"/>
              <w:spacing w:line="360" w:lineRule="auto"/>
              <w:ind w:left="0" w:firstLine="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thực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hóa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bàn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cờ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bàn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cờ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theo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cờ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vua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3118" w:type="dxa"/>
            <w:vAlign w:val="center"/>
          </w:tcPr>
          <w:p w14:paraId="6E37655C" w14:textId="351575CA" w:rsidR="00735FE8" w:rsidRPr="00BE0037" w:rsidRDefault="2E623DC9" w:rsidP="2E623DC9">
            <w:pPr>
              <w:pStyle w:val="oancuaDanhsach"/>
              <w:spacing w:line="360" w:lineRule="auto"/>
              <w:ind w:left="0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Hoàn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thành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thực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hóa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chiếu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chiếu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vua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kết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thúc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trò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 xml:space="preserve">. </w:t>
            </w:r>
            <w:r w:rsidRPr="00BE0037">
              <w:rPr>
                <w:rFonts w:ascii="Helvetica" w:eastAsia="Calibri" w:hAnsi="Helvetica" w:cs="Calibri"/>
              </w:rPr>
              <w:t>Chỉnh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sửa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hàm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phong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hậu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</w:tr>
      <w:tr w:rsidR="00735FE8" w:rsidRPr="00BE0037" w14:paraId="630985D6" w14:textId="77777777" w:rsidTr="2E623DC9">
        <w:trPr>
          <w:trHeight w:val="1277"/>
        </w:trPr>
        <w:tc>
          <w:tcPr>
            <w:tcW w:w="625" w:type="dxa"/>
            <w:vMerge/>
            <w:vAlign w:val="center"/>
          </w:tcPr>
          <w:p w14:paraId="25BD890E" w14:textId="78FE5C46" w:rsidR="00735FE8" w:rsidRPr="00BE0037" w:rsidRDefault="00735FE8" w:rsidP="00111496">
            <w:pPr>
              <w:pStyle w:val="oancuaDanhsach"/>
              <w:spacing w:line="360" w:lineRule="auto"/>
              <w:ind w:left="0" w:hanging="22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772" w:type="dxa"/>
            <w:vMerge/>
            <w:vAlign w:val="center"/>
          </w:tcPr>
          <w:p w14:paraId="733FB7EC" w14:textId="2A9A5148" w:rsidR="00735FE8" w:rsidRPr="00BE0037" w:rsidRDefault="00735FE8" w:rsidP="00111496">
            <w:pPr>
              <w:pStyle w:val="oancuaDanhsach"/>
              <w:spacing w:line="360" w:lineRule="auto"/>
              <w:ind w:left="0" w:firstLine="81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552" w:type="dxa"/>
            <w:vAlign w:val="center"/>
          </w:tcPr>
          <w:p w14:paraId="6E7FD0C4" w14:textId="733AE7F8" w:rsidR="00735FE8" w:rsidRPr="00BE0037" w:rsidRDefault="2E623DC9" w:rsidP="2E623DC9">
            <w:pPr>
              <w:pStyle w:val="oancuaDanhsach"/>
              <w:spacing w:line="360" w:lineRule="auto"/>
              <w:ind w:left="0" w:firstLine="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chế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độ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một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người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cơ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bản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3118" w:type="dxa"/>
            <w:vAlign w:val="center"/>
          </w:tcPr>
          <w:p w14:paraId="3878EF1B" w14:textId="6B325DFC" w:rsidR="00735FE8" w:rsidRPr="00BE0037" w:rsidRDefault="2E623DC9" w:rsidP="2E623DC9">
            <w:pPr>
              <w:pStyle w:val="oancuaDanhsach"/>
              <w:spacing w:line="360" w:lineRule="auto"/>
              <w:ind w:left="0" w:firstLine="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Hoàn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thành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chế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độ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một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người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cơ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bản</w:t>
            </w:r>
            <w:r w:rsidRPr="00BE0037">
              <w:rPr>
                <w:rFonts w:ascii="Helvetica" w:hAnsi="Helvetica" w:cs="Arial Hebrew Scholar"/>
              </w:rPr>
              <w:t xml:space="preserve">. </w:t>
            </w:r>
          </w:p>
        </w:tc>
      </w:tr>
      <w:tr w:rsidR="00735FE8" w:rsidRPr="00BE0037" w14:paraId="55EBA1AD" w14:textId="77777777" w:rsidTr="2E623DC9">
        <w:trPr>
          <w:trHeight w:val="1692"/>
        </w:trPr>
        <w:tc>
          <w:tcPr>
            <w:tcW w:w="625" w:type="dxa"/>
            <w:vMerge/>
            <w:vAlign w:val="center"/>
          </w:tcPr>
          <w:p w14:paraId="3B78CBDA" w14:textId="17CBEFBB" w:rsidR="00735FE8" w:rsidRPr="00BE0037" w:rsidRDefault="00735FE8" w:rsidP="00111496">
            <w:pPr>
              <w:pStyle w:val="oancuaDanhsach"/>
              <w:spacing w:line="360" w:lineRule="auto"/>
              <w:ind w:left="0" w:hanging="22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772" w:type="dxa"/>
            <w:vMerge/>
            <w:vAlign w:val="center"/>
          </w:tcPr>
          <w:p w14:paraId="243143F6" w14:textId="1B3DBB1E" w:rsidR="00735FE8" w:rsidRPr="00BE0037" w:rsidRDefault="00735FE8" w:rsidP="00111496">
            <w:pPr>
              <w:pStyle w:val="oancuaDanhsach"/>
              <w:spacing w:line="360" w:lineRule="auto"/>
              <w:ind w:left="0" w:firstLine="81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552" w:type="dxa"/>
            <w:vAlign w:val="center"/>
          </w:tcPr>
          <w:p w14:paraId="1108FF13" w14:textId="2470B389" w:rsidR="00735FE8" w:rsidRPr="00BE0037" w:rsidRDefault="2E623DC9" w:rsidP="2E623DC9">
            <w:pPr>
              <w:pStyle w:val="oancuaDanhsach"/>
              <w:spacing w:line="360" w:lineRule="auto"/>
              <w:ind w:left="0" w:firstLine="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thực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hóa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quyết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trò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 xml:space="preserve"> “</w:t>
            </w:r>
            <w:r w:rsidRPr="00BE0037">
              <w:rPr>
                <w:rFonts w:ascii="Helvetica" w:eastAsia="Calibri" w:hAnsi="Helvetica" w:cs="Calibri"/>
              </w:rPr>
              <w:t>đối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kháng</w:t>
            </w:r>
            <w:r w:rsidRPr="00BE0037">
              <w:rPr>
                <w:rFonts w:ascii="Helvetica" w:hAnsi="Helvetica" w:cs="Arial Hebrew Scholar"/>
              </w:rPr>
              <w:t>”.</w:t>
            </w:r>
          </w:p>
        </w:tc>
        <w:tc>
          <w:tcPr>
            <w:tcW w:w="3118" w:type="dxa"/>
            <w:vAlign w:val="center"/>
          </w:tcPr>
          <w:p w14:paraId="212E330D" w14:textId="6263BEF1" w:rsidR="00735FE8" w:rsidRPr="00BE0037" w:rsidRDefault="2E623DC9" w:rsidP="2E623DC9">
            <w:pPr>
              <w:pStyle w:val="oancuaDanhsach"/>
              <w:spacing w:line="360" w:lineRule="auto"/>
              <w:ind w:left="0" w:firstLine="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Viết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mã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Minimax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thích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trước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nhóm</w:t>
            </w:r>
            <w:r w:rsidRPr="00BE0037">
              <w:rPr>
                <w:rFonts w:ascii="Helvetica" w:hAnsi="Helvetica" w:cs="Arial Hebrew Scholar"/>
              </w:rPr>
              <w:t xml:space="preserve">. </w:t>
            </w:r>
          </w:p>
        </w:tc>
      </w:tr>
      <w:tr w:rsidR="00735FE8" w:rsidRPr="00BE0037" w14:paraId="65C58369" w14:textId="77777777" w:rsidTr="2E623DC9">
        <w:trPr>
          <w:trHeight w:val="2116"/>
        </w:trPr>
        <w:tc>
          <w:tcPr>
            <w:tcW w:w="625" w:type="dxa"/>
            <w:vMerge/>
            <w:vAlign w:val="center"/>
          </w:tcPr>
          <w:p w14:paraId="5BE16EDB" w14:textId="7F49E2BF" w:rsidR="00735FE8" w:rsidRPr="00BE0037" w:rsidRDefault="00735FE8" w:rsidP="00111496">
            <w:pPr>
              <w:pStyle w:val="oancuaDanhsach"/>
              <w:spacing w:line="360" w:lineRule="auto"/>
              <w:ind w:left="0" w:hanging="22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772" w:type="dxa"/>
            <w:vMerge/>
            <w:vAlign w:val="center"/>
          </w:tcPr>
          <w:p w14:paraId="7266B1BB" w14:textId="2C933796" w:rsidR="00735FE8" w:rsidRPr="00BE0037" w:rsidRDefault="00735FE8" w:rsidP="00111496">
            <w:pPr>
              <w:pStyle w:val="oancuaDanhsach"/>
              <w:spacing w:line="360" w:lineRule="auto"/>
              <w:ind w:left="0" w:firstLine="81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552" w:type="dxa"/>
            <w:vAlign w:val="center"/>
          </w:tcPr>
          <w:p w14:paraId="68BD3B88" w14:textId="15CF819A" w:rsidR="00735FE8" w:rsidRPr="00BE0037" w:rsidRDefault="2E623DC9" w:rsidP="2E623DC9">
            <w:pPr>
              <w:pStyle w:val="oancuaDanhsach"/>
              <w:spacing w:line="360" w:lineRule="auto"/>
              <w:ind w:left="0" w:firstLine="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tiến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nhằm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làm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tăng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tốc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độ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của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</w:p>
        </w:tc>
        <w:tc>
          <w:tcPr>
            <w:tcW w:w="3118" w:type="dxa"/>
            <w:vAlign w:val="center"/>
          </w:tcPr>
          <w:p w14:paraId="3EA1C020" w14:textId="23BA2B44" w:rsidR="00735FE8" w:rsidRPr="00BE0037" w:rsidRDefault="2E623DC9" w:rsidP="2E623DC9">
            <w:pPr>
              <w:pStyle w:val="oancuaDanhsach"/>
              <w:spacing w:line="360" w:lineRule="auto"/>
              <w:ind w:left="0" w:firstLine="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Cải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tiến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duyệt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bộ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nhớ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toán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trở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nên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nhanh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hơn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nhiều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so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với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việc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sử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dụng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list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</w:tr>
      <w:tr w:rsidR="00735FE8" w:rsidRPr="00BE0037" w14:paraId="1EE459B2" w14:textId="77777777" w:rsidTr="2E623DC9">
        <w:trPr>
          <w:trHeight w:val="1689"/>
        </w:trPr>
        <w:tc>
          <w:tcPr>
            <w:tcW w:w="625" w:type="dxa"/>
            <w:vMerge/>
            <w:vAlign w:val="center"/>
          </w:tcPr>
          <w:p w14:paraId="1542ECD4" w14:textId="0C6440FF" w:rsidR="00735FE8" w:rsidRPr="00BE0037" w:rsidRDefault="00735FE8" w:rsidP="00111496">
            <w:pPr>
              <w:pStyle w:val="oancuaDanhsach"/>
              <w:spacing w:line="360" w:lineRule="auto"/>
              <w:ind w:left="0" w:hanging="22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772" w:type="dxa"/>
            <w:vMerge/>
            <w:vAlign w:val="center"/>
          </w:tcPr>
          <w:p w14:paraId="43843790" w14:textId="43C2BF4A" w:rsidR="00735FE8" w:rsidRPr="00BE0037" w:rsidRDefault="00735FE8" w:rsidP="00111496">
            <w:pPr>
              <w:pStyle w:val="oancuaDanhsach"/>
              <w:spacing w:line="360" w:lineRule="auto"/>
              <w:ind w:left="0" w:firstLine="81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552" w:type="dxa"/>
            <w:vAlign w:val="center"/>
          </w:tcPr>
          <w:p w14:paraId="42547225" w14:textId="1E586C16" w:rsidR="00735FE8" w:rsidRPr="00BE0037" w:rsidRDefault="2E623DC9" w:rsidP="2E623DC9">
            <w:pPr>
              <w:pStyle w:val="oancuaDanhsach"/>
              <w:spacing w:line="360" w:lineRule="auto"/>
              <w:ind w:left="0" w:firstLine="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Kiểm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tra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chạy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thử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chương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3118" w:type="dxa"/>
            <w:vAlign w:val="center"/>
          </w:tcPr>
          <w:p w14:paraId="3CABBF52" w14:textId="6BEF54FE" w:rsidR="00735FE8" w:rsidRPr="00BE0037" w:rsidRDefault="2E623DC9" w:rsidP="2E623DC9">
            <w:pPr>
              <w:pStyle w:val="oancuaDanhsach"/>
              <w:spacing w:line="360" w:lineRule="auto"/>
              <w:ind w:left="0" w:firstLine="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Phát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lỗi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sửa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chữa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kịp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thời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đồng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thời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nhắc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bên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sửa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chữa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</w:tr>
      <w:tr w:rsidR="00735FE8" w:rsidRPr="00BE0037" w14:paraId="233F7C5E" w14:textId="77777777" w:rsidTr="2E623DC9">
        <w:trPr>
          <w:trHeight w:val="2533"/>
        </w:trPr>
        <w:tc>
          <w:tcPr>
            <w:tcW w:w="625" w:type="dxa"/>
            <w:vMerge/>
            <w:vAlign w:val="center"/>
          </w:tcPr>
          <w:p w14:paraId="0F54428C" w14:textId="2556EFCF" w:rsidR="00735FE8" w:rsidRPr="00BE0037" w:rsidRDefault="00735FE8" w:rsidP="00111496">
            <w:pPr>
              <w:pStyle w:val="oancuaDanhsach"/>
              <w:spacing w:line="360" w:lineRule="auto"/>
              <w:ind w:left="0" w:hanging="22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772" w:type="dxa"/>
            <w:vMerge/>
            <w:vAlign w:val="center"/>
          </w:tcPr>
          <w:p w14:paraId="2E89B7D9" w14:textId="2B8D4F85" w:rsidR="00735FE8" w:rsidRPr="00BE0037" w:rsidRDefault="00735FE8" w:rsidP="00111496">
            <w:pPr>
              <w:pStyle w:val="oancuaDanhsach"/>
              <w:spacing w:line="360" w:lineRule="auto"/>
              <w:ind w:left="0" w:firstLine="81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552" w:type="dxa"/>
            <w:vAlign w:val="center"/>
          </w:tcPr>
          <w:p w14:paraId="745EC224" w14:textId="7C234659" w:rsidR="00735FE8" w:rsidRPr="00BE0037" w:rsidRDefault="2E623DC9" w:rsidP="2E623DC9">
            <w:pPr>
              <w:pStyle w:val="oancuaDanhsach"/>
              <w:spacing w:line="360" w:lineRule="auto"/>
              <w:ind w:left="0" w:firstLine="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Viết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báo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thuyết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</w:p>
        </w:tc>
        <w:tc>
          <w:tcPr>
            <w:tcW w:w="3118" w:type="dxa"/>
            <w:vAlign w:val="center"/>
          </w:tcPr>
          <w:p w14:paraId="724AD5C3" w14:textId="781B296A" w:rsidR="00735FE8" w:rsidRPr="00BE0037" w:rsidRDefault="2E623DC9" w:rsidP="2E623DC9">
            <w:pPr>
              <w:pStyle w:val="oancuaDanhsach"/>
              <w:spacing w:line="360" w:lineRule="auto"/>
              <w:ind w:left="0" w:firstLine="81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Hoàn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thành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phần</w:t>
            </w:r>
            <w:r w:rsidRPr="00BE0037">
              <w:rPr>
                <w:rFonts w:ascii="Helvetica" w:hAnsi="Helvetica" w:cs="Arial Hebrew Scholar"/>
              </w:rPr>
              <w:t xml:space="preserve"> 3.3, </w:t>
            </w:r>
            <w:r w:rsidRPr="00BE0037">
              <w:rPr>
                <w:rFonts w:ascii="Helvetica" w:eastAsia="Calibri" w:hAnsi="Helvetica" w:cs="Calibri"/>
              </w:rPr>
              <w:t>sửa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chữa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lỗi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cú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pháp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căn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lề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sửa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chữa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lỗi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chính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tả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ngữ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pháp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toàn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bộ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bản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báo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cáo</w:t>
            </w:r>
            <w:r w:rsidRPr="00BE0037">
              <w:rPr>
                <w:rFonts w:ascii="Helvetica" w:hAnsi="Helvetica" w:cs="Arial Hebrew Scholar"/>
              </w:rPr>
              <w:t xml:space="preserve">. </w:t>
            </w:r>
            <w:r w:rsidRPr="00BE0037">
              <w:rPr>
                <w:rFonts w:ascii="Helvetica" w:eastAsia="Calibri" w:hAnsi="Helvetica" w:cs="Calibri"/>
              </w:rPr>
              <w:t>Tham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thuyết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</w:tr>
      <w:tr w:rsidR="00735FE8" w:rsidRPr="00BE0037" w14:paraId="4164E07A" w14:textId="77777777" w:rsidTr="2E623DC9">
        <w:trPr>
          <w:trHeight w:val="70"/>
        </w:trPr>
        <w:tc>
          <w:tcPr>
            <w:tcW w:w="625" w:type="dxa"/>
            <w:vMerge/>
            <w:vAlign w:val="center"/>
          </w:tcPr>
          <w:p w14:paraId="204EF506" w14:textId="3200C638" w:rsidR="00735FE8" w:rsidRPr="00BE0037" w:rsidRDefault="00735FE8" w:rsidP="00111496">
            <w:pPr>
              <w:pStyle w:val="oancuaDanhsach"/>
              <w:spacing w:line="360" w:lineRule="auto"/>
              <w:ind w:left="0" w:hanging="22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772" w:type="dxa"/>
            <w:vMerge/>
            <w:vAlign w:val="center"/>
          </w:tcPr>
          <w:p w14:paraId="101A9A82" w14:textId="1A797687" w:rsidR="00735FE8" w:rsidRPr="00BE0037" w:rsidRDefault="00735FE8" w:rsidP="00111496">
            <w:pPr>
              <w:pStyle w:val="oancuaDanhsach"/>
              <w:spacing w:line="360" w:lineRule="auto"/>
              <w:ind w:left="0" w:firstLine="81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5670" w:type="dxa"/>
            <w:gridSpan w:val="2"/>
            <w:vAlign w:val="center"/>
          </w:tcPr>
          <w:p w14:paraId="6DB12EFF" w14:textId="032C53DC" w:rsidR="00735FE8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  <w:b/>
                <w:bCs/>
              </w:rPr>
              <w:t>Mức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độ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hoàn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thành</w:t>
            </w:r>
            <w:r w:rsidRPr="00BE0037">
              <w:rPr>
                <w:rFonts w:ascii="Helvetica" w:hAnsi="Helvetica" w:cs="Arial Hebrew Scholar"/>
                <w:b/>
                <w:bCs/>
              </w:rPr>
              <w:t>: 95%</w:t>
            </w:r>
          </w:p>
        </w:tc>
      </w:tr>
      <w:tr w:rsidR="00735FE8" w:rsidRPr="00BE0037" w14:paraId="2BBE8142" w14:textId="77777777" w:rsidTr="2E623DC9">
        <w:trPr>
          <w:trHeight w:val="2253"/>
        </w:trPr>
        <w:tc>
          <w:tcPr>
            <w:tcW w:w="625" w:type="dxa"/>
            <w:vMerge w:val="restart"/>
            <w:vAlign w:val="center"/>
          </w:tcPr>
          <w:p w14:paraId="21F9723B" w14:textId="77777777" w:rsidR="00735FE8" w:rsidRPr="00BE0037" w:rsidRDefault="2E623DC9" w:rsidP="2E623DC9">
            <w:pPr>
              <w:pStyle w:val="oancuaDanhsach"/>
              <w:spacing w:line="360" w:lineRule="auto"/>
              <w:ind w:left="0" w:hanging="22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hAnsi="Helvetica" w:cs="Arial Hebrew Scholar"/>
              </w:rPr>
              <w:lastRenderedPageBreak/>
              <w:t>2</w:t>
            </w:r>
          </w:p>
          <w:p w14:paraId="63617041" w14:textId="0498117C" w:rsidR="00735FE8" w:rsidRPr="00BE0037" w:rsidRDefault="00735FE8" w:rsidP="00111496">
            <w:pPr>
              <w:pStyle w:val="oancuaDanhsach"/>
              <w:spacing w:line="360" w:lineRule="auto"/>
              <w:ind w:left="0" w:hanging="22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772" w:type="dxa"/>
            <w:vMerge w:val="restart"/>
            <w:vAlign w:val="center"/>
          </w:tcPr>
          <w:p w14:paraId="3F4FE858" w14:textId="77777777" w:rsidR="00735FE8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Lê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Nguyễn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Ngọc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Thảo</w:t>
            </w:r>
          </w:p>
          <w:p w14:paraId="2C1C4941" w14:textId="27135CE3" w:rsidR="00735FE8" w:rsidRPr="00BE0037" w:rsidRDefault="00735FE8" w:rsidP="00111496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552" w:type="dxa"/>
            <w:vAlign w:val="center"/>
          </w:tcPr>
          <w:p w14:paraId="5432FBB5" w14:textId="1D2A2641" w:rsidR="00735FE8" w:rsidRPr="00BE0037" w:rsidRDefault="2E623DC9" w:rsidP="2E623DC9">
            <w:pPr>
              <w:pStyle w:val="oancuaDanhsach"/>
              <w:spacing w:line="360" w:lineRule="auto"/>
              <w:ind w:left="0" w:hanging="5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Thiết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kế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mẫu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giao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diện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hình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ảnh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chương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</w:p>
        </w:tc>
        <w:tc>
          <w:tcPr>
            <w:tcW w:w="3118" w:type="dxa"/>
            <w:vAlign w:val="center"/>
          </w:tcPr>
          <w:p w14:paraId="2637C872" w14:textId="77777777" w:rsidR="00735FE8" w:rsidRPr="00BE0037" w:rsidRDefault="2E623DC9" w:rsidP="2E623DC9">
            <w:pPr>
              <w:pStyle w:val="oancuaDanhsach"/>
              <w:spacing w:line="360" w:lineRule="auto"/>
              <w:ind w:left="0" w:hanging="5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Design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quân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cờ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một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số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hình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ảnh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liên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quan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42EF3854" w14:textId="451173D0" w:rsidR="00735FE8" w:rsidRPr="00BE0037" w:rsidRDefault="2E623DC9" w:rsidP="2E623DC9">
            <w:pPr>
              <w:pStyle w:val="oancuaDanhsach"/>
              <w:spacing w:line="360" w:lineRule="auto"/>
              <w:ind w:left="0" w:hanging="5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Nâng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cấp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hoàn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giao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diện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</w:tr>
      <w:tr w:rsidR="00735FE8" w:rsidRPr="00BE0037" w14:paraId="4CDCAF2C" w14:textId="77777777" w:rsidTr="2E623DC9">
        <w:trPr>
          <w:trHeight w:val="2707"/>
        </w:trPr>
        <w:tc>
          <w:tcPr>
            <w:tcW w:w="625" w:type="dxa"/>
            <w:vMerge/>
            <w:vAlign w:val="center"/>
          </w:tcPr>
          <w:p w14:paraId="4B626FBA" w14:textId="203C7CE6" w:rsidR="00735FE8" w:rsidRPr="00BE0037" w:rsidRDefault="00735FE8" w:rsidP="00111496">
            <w:pPr>
              <w:pStyle w:val="oancuaDanhsach"/>
              <w:spacing w:line="360" w:lineRule="auto"/>
              <w:ind w:left="0" w:hanging="22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772" w:type="dxa"/>
            <w:vMerge/>
            <w:vAlign w:val="center"/>
          </w:tcPr>
          <w:p w14:paraId="1A6507B1" w14:textId="4D392754" w:rsidR="00735FE8" w:rsidRPr="00BE0037" w:rsidRDefault="00735FE8" w:rsidP="00111496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552" w:type="dxa"/>
            <w:vAlign w:val="center"/>
          </w:tcPr>
          <w:p w14:paraId="30E4D1F7" w14:textId="59A6E3CB" w:rsidR="00735FE8" w:rsidRPr="00BE0037" w:rsidRDefault="2E623DC9" w:rsidP="2E623DC9">
            <w:pPr>
              <w:pStyle w:val="oancuaDanhsach"/>
              <w:spacing w:line="360" w:lineRule="auto"/>
              <w:ind w:left="0" w:hanging="5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thực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hóa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quyết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trò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 xml:space="preserve"> “</w:t>
            </w:r>
            <w:r w:rsidRPr="00BE0037">
              <w:rPr>
                <w:rFonts w:ascii="Helvetica" w:eastAsia="Calibri" w:hAnsi="Helvetica" w:cs="Calibri"/>
              </w:rPr>
              <w:t>đối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kháng</w:t>
            </w:r>
            <w:r w:rsidRPr="00BE0037">
              <w:rPr>
                <w:rFonts w:ascii="Helvetica" w:hAnsi="Helvetica" w:cs="Arial Hebrew Scholar"/>
              </w:rPr>
              <w:t>”.</w:t>
            </w:r>
          </w:p>
        </w:tc>
        <w:tc>
          <w:tcPr>
            <w:tcW w:w="3118" w:type="dxa"/>
            <w:vAlign w:val="center"/>
          </w:tcPr>
          <w:p w14:paraId="5557C134" w14:textId="5481BF19" w:rsidR="00735FE8" w:rsidRPr="00BE0037" w:rsidRDefault="2E623DC9" w:rsidP="2E623DC9">
            <w:pPr>
              <w:pStyle w:val="oancuaDanhsach"/>
              <w:spacing w:line="360" w:lineRule="auto"/>
              <w:ind w:left="0" w:hanging="5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Hoàn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hàm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minimax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hàm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minimaxRoot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toán</w:t>
            </w:r>
            <w:r w:rsidRPr="00BE0037">
              <w:rPr>
                <w:rFonts w:ascii="Helvetica" w:hAnsi="Helvetica" w:cs="Arial Hebrew Scholar"/>
              </w:rPr>
              <w:t xml:space="preserve">. </w:t>
            </w:r>
            <w:r w:rsidRPr="00BE0037">
              <w:rPr>
                <w:rFonts w:ascii="Helvetica" w:eastAsia="Calibri" w:hAnsi="Helvetica" w:cs="Calibri"/>
              </w:rPr>
              <w:t>Chỉnh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sửa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hàm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createList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nhưng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không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thành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công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</w:tr>
      <w:tr w:rsidR="00735FE8" w:rsidRPr="00BE0037" w14:paraId="436AF76A" w14:textId="77777777" w:rsidTr="2E623DC9">
        <w:trPr>
          <w:trHeight w:val="2238"/>
        </w:trPr>
        <w:tc>
          <w:tcPr>
            <w:tcW w:w="625" w:type="dxa"/>
            <w:vMerge/>
            <w:vAlign w:val="center"/>
          </w:tcPr>
          <w:p w14:paraId="749C1F8C" w14:textId="7DE7BE4B" w:rsidR="00735FE8" w:rsidRPr="00BE0037" w:rsidRDefault="00735FE8" w:rsidP="00111496">
            <w:pPr>
              <w:pStyle w:val="oancuaDanhsach"/>
              <w:spacing w:line="360" w:lineRule="auto"/>
              <w:ind w:left="0" w:hanging="22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772" w:type="dxa"/>
            <w:vMerge/>
            <w:vAlign w:val="center"/>
          </w:tcPr>
          <w:p w14:paraId="247324AA" w14:textId="3862BDC9" w:rsidR="00735FE8" w:rsidRPr="00BE0037" w:rsidRDefault="00735FE8" w:rsidP="00111496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552" w:type="dxa"/>
            <w:vAlign w:val="center"/>
          </w:tcPr>
          <w:p w14:paraId="70524953" w14:textId="2738BABA" w:rsidR="00735FE8" w:rsidRPr="00BE0037" w:rsidRDefault="2E623DC9" w:rsidP="2E623DC9">
            <w:pPr>
              <w:pStyle w:val="oancuaDanhsach"/>
              <w:spacing w:line="360" w:lineRule="auto"/>
              <w:ind w:left="0" w:hanging="5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tiến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nhằm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làm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tăng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độ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chính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xác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tốc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độ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của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3118" w:type="dxa"/>
            <w:vAlign w:val="center"/>
          </w:tcPr>
          <w:p w14:paraId="1FD3DE81" w14:textId="074D41F2" w:rsidR="00735FE8" w:rsidRPr="00BE0037" w:rsidRDefault="2E623DC9" w:rsidP="2E623DC9">
            <w:pPr>
              <w:pStyle w:val="oancuaDanhsach"/>
              <w:spacing w:line="360" w:lineRule="auto"/>
              <w:ind w:left="0" w:hanging="5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hàm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lượng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giá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nhằm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tăng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độ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chính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xác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thuật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</w:tr>
      <w:tr w:rsidR="00735FE8" w:rsidRPr="00BE0037" w14:paraId="4F7F48FA" w14:textId="77777777" w:rsidTr="2E623DC9">
        <w:trPr>
          <w:trHeight w:val="2114"/>
        </w:trPr>
        <w:tc>
          <w:tcPr>
            <w:tcW w:w="625" w:type="dxa"/>
            <w:vMerge/>
            <w:vAlign w:val="center"/>
          </w:tcPr>
          <w:p w14:paraId="7DA15857" w14:textId="381A1229" w:rsidR="00735FE8" w:rsidRPr="00BE0037" w:rsidRDefault="00735FE8" w:rsidP="00111496">
            <w:pPr>
              <w:pStyle w:val="oancuaDanhsach"/>
              <w:spacing w:line="360" w:lineRule="auto"/>
              <w:ind w:left="0" w:hanging="22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772" w:type="dxa"/>
            <w:vMerge/>
            <w:vAlign w:val="center"/>
          </w:tcPr>
          <w:p w14:paraId="31C6F778" w14:textId="6BA9AD0F" w:rsidR="00735FE8" w:rsidRPr="00BE0037" w:rsidRDefault="00735FE8" w:rsidP="00111496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552" w:type="dxa"/>
            <w:vAlign w:val="center"/>
          </w:tcPr>
          <w:p w14:paraId="391085CB" w14:textId="08B55FDF" w:rsidR="00735FE8" w:rsidRPr="00BE0037" w:rsidRDefault="2E623DC9" w:rsidP="2E623DC9">
            <w:pPr>
              <w:pStyle w:val="oancuaDanhsach"/>
              <w:spacing w:line="360" w:lineRule="auto"/>
              <w:ind w:left="0" w:hanging="5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Kiểm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tra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chạy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thử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chương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3118" w:type="dxa"/>
            <w:vAlign w:val="center"/>
          </w:tcPr>
          <w:p w14:paraId="46EE4CC2" w14:textId="77777777" w:rsidR="00735FE8" w:rsidRPr="00BE0037" w:rsidRDefault="2E623DC9" w:rsidP="2E623DC9">
            <w:pPr>
              <w:pStyle w:val="oancuaDanhsach"/>
              <w:spacing w:line="360" w:lineRule="auto"/>
              <w:ind w:left="0" w:hanging="5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Test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game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sửa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lỗi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nếu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có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49E9965C" w14:textId="25CAF59F" w:rsidR="00735FE8" w:rsidRPr="00BE0037" w:rsidRDefault="2E623DC9" w:rsidP="2E623DC9">
            <w:pPr>
              <w:pStyle w:val="oancuaDanhsach"/>
              <w:spacing w:line="360" w:lineRule="auto"/>
              <w:ind w:left="0" w:hanging="5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Debug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tìm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lỗi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đưa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ra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pháp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sửa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lỗi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</w:tr>
      <w:tr w:rsidR="00735FE8" w:rsidRPr="00BE0037" w14:paraId="52091FB2" w14:textId="77777777" w:rsidTr="2E623DC9">
        <w:trPr>
          <w:trHeight w:val="2824"/>
        </w:trPr>
        <w:tc>
          <w:tcPr>
            <w:tcW w:w="625" w:type="dxa"/>
            <w:vMerge/>
            <w:vAlign w:val="center"/>
          </w:tcPr>
          <w:p w14:paraId="726E79E8" w14:textId="6D983748" w:rsidR="00735FE8" w:rsidRPr="00BE0037" w:rsidRDefault="00735FE8" w:rsidP="00111496">
            <w:pPr>
              <w:pStyle w:val="oancuaDanhsach"/>
              <w:spacing w:line="360" w:lineRule="auto"/>
              <w:ind w:left="0" w:hanging="22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772" w:type="dxa"/>
            <w:vMerge/>
            <w:vAlign w:val="center"/>
          </w:tcPr>
          <w:p w14:paraId="1347A3D5" w14:textId="249A6AC1" w:rsidR="00735FE8" w:rsidRPr="00BE0037" w:rsidRDefault="00735FE8" w:rsidP="00111496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552" w:type="dxa"/>
            <w:vAlign w:val="center"/>
          </w:tcPr>
          <w:p w14:paraId="3E64E13F" w14:textId="0AF7E91E" w:rsidR="00735FE8" w:rsidRPr="00BE0037" w:rsidRDefault="2E623DC9" w:rsidP="2E623DC9">
            <w:pPr>
              <w:pStyle w:val="oancuaDanhsach"/>
              <w:spacing w:line="360" w:lineRule="auto"/>
              <w:ind w:left="0" w:hanging="5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Viết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báo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thuyết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3118" w:type="dxa"/>
            <w:vAlign w:val="center"/>
          </w:tcPr>
          <w:p w14:paraId="2F4BC800" w14:textId="0E59EAFC" w:rsidR="00735FE8" w:rsidRPr="00BE0037" w:rsidRDefault="2E623DC9" w:rsidP="2E623DC9">
            <w:pPr>
              <w:pStyle w:val="oancuaDanhsach"/>
              <w:spacing w:line="360" w:lineRule="auto"/>
              <w:ind w:left="0" w:hanging="5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Bổ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sung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hoàn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báo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cùng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thành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viên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còn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lại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3F21F093" w14:textId="465AB596" w:rsidR="00735FE8" w:rsidRPr="00BE0037" w:rsidRDefault="2E623DC9" w:rsidP="2E623DC9">
            <w:pPr>
              <w:pStyle w:val="oancuaDanhsach"/>
              <w:spacing w:line="360" w:lineRule="auto"/>
              <w:ind w:left="0" w:hanging="5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Chỉnh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sửa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video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thực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game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</w:tr>
      <w:tr w:rsidR="00735FE8" w:rsidRPr="00BE0037" w14:paraId="6EB8A4E6" w14:textId="77777777" w:rsidTr="2E623DC9">
        <w:trPr>
          <w:trHeight w:val="70"/>
        </w:trPr>
        <w:tc>
          <w:tcPr>
            <w:tcW w:w="625" w:type="dxa"/>
            <w:vMerge/>
            <w:vAlign w:val="center"/>
          </w:tcPr>
          <w:p w14:paraId="08F89071" w14:textId="560BADE8" w:rsidR="00735FE8" w:rsidRPr="00BE0037" w:rsidRDefault="00735FE8" w:rsidP="00111496">
            <w:pPr>
              <w:pStyle w:val="oancuaDanhsach"/>
              <w:spacing w:line="360" w:lineRule="auto"/>
              <w:ind w:left="0" w:hanging="22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772" w:type="dxa"/>
            <w:vMerge/>
            <w:vAlign w:val="center"/>
          </w:tcPr>
          <w:p w14:paraId="42C9F440" w14:textId="37FFAF94" w:rsidR="00735FE8" w:rsidRPr="00BE0037" w:rsidRDefault="00735FE8" w:rsidP="00111496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5670" w:type="dxa"/>
            <w:gridSpan w:val="2"/>
            <w:vAlign w:val="center"/>
          </w:tcPr>
          <w:p w14:paraId="5C7E275B" w14:textId="6E5F0009" w:rsidR="00735FE8" w:rsidRPr="00BE0037" w:rsidRDefault="2E623DC9" w:rsidP="2E623DC9">
            <w:pPr>
              <w:pStyle w:val="oancuaDanhsach"/>
              <w:spacing w:line="360" w:lineRule="auto"/>
              <w:ind w:left="0" w:hanging="5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  <w:b/>
                <w:bCs/>
              </w:rPr>
              <w:t>Mức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độ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hoàn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thiệ</w:t>
            </w:r>
            <w:r w:rsidR="004229A3" w:rsidRPr="00BE0037">
              <w:rPr>
                <w:rFonts w:ascii="Helvetica" w:eastAsia="Calibri" w:hAnsi="Helvetica" w:cs="Calibri"/>
                <w:b/>
                <w:bCs/>
              </w:rPr>
              <w:t>n</w:t>
            </w:r>
            <w:r w:rsidR="004229A3" w:rsidRPr="00BE0037">
              <w:rPr>
                <w:rFonts w:ascii="Helvetica" w:hAnsi="Helvetica" w:cs="Arial Hebrew Scholar"/>
                <w:b/>
                <w:bCs/>
              </w:rPr>
              <w:t>: 90</w:t>
            </w:r>
            <w:r w:rsidRPr="00BE0037">
              <w:rPr>
                <w:rFonts w:ascii="Helvetica" w:hAnsi="Helvetica" w:cs="Arial Hebrew Scholar"/>
                <w:b/>
                <w:bCs/>
              </w:rPr>
              <w:t>%</w:t>
            </w:r>
          </w:p>
        </w:tc>
      </w:tr>
      <w:tr w:rsidR="00735FE8" w:rsidRPr="00BE0037" w14:paraId="77F1D80E" w14:textId="77777777" w:rsidTr="2E623DC9">
        <w:trPr>
          <w:trHeight w:val="1685"/>
        </w:trPr>
        <w:tc>
          <w:tcPr>
            <w:tcW w:w="625" w:type="dxa"/>
            <w:vMerge w:val="restart"/>
            <w:vAlign w:val="center"/>
          </w:tcPr>
          <w:p w14:paraId="28775D2C" w14:textId="77777777" w:rsidR="00735FE8" w:rsidRPr="00BE0037" w:rsidRDefault="00735FE8" w:rsidP="00735FE8">
            <w:pPr>
              <w:pStyle w:val="oancuaDanhsach"/>
              <w:spacing w:line="360" w:lineRule="auto"/>
              <w:ind w:left="-120" w:firstLine="98"/>
              <w:jc w:val="center"/>
              <w:rPr>
                <w:rFonts w:ascii="Helvetica" w:hAnsi="Helvetica" w:cs="Arial Hebrew Scholar"/>
                <w:bCs/>
              </w:rPr>
            </w:pPr>
          </w:p>
          <w:p w14:paraId="08A6D0F5" w14:textId="77777777" w:rsidR="00735FE8" w:rsidRPr="00BE0037" w:rsidRDefault="2E623DC9" w:rsidP="2E623DC9">
            <w:pPr>
              <w:pStyle w:val="oancuaDanhsach"/>
              <w:spacing w:line="360" w:lineRule="auto"/>
              <w:ind w:left="-120" w:firstLine="98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hAnsi="Helvetica" w:cs="Arial Hebrew Scholar"/>
              </w:rPr>
              <w:t>3</w:t>
            </w:r>
          </w:p>
          <w:p w14:paraId="25E2C588" w14:textId="143952B2" w:rsidR="00735FE8" w:rsidRPr="00BE0037" w:rsidRDefault="00735FE8" w:rsidP="00111496">
            <w:pPr>
              <w:pStyle w:val="oancuaDanhsach"/>
              <w:spacing w:line="360" w:lineRule="auto"/>
              <w:ind w:left="0" w:hanging="22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772" w:type="dxa"/>
            <w:vMerge w:val="restart"/>
            <w:vAlign w:val="center"/>
          </w:tcPr>
          <w:p w14:paraId="651F92D3" w14:textId="77777777" w:rsidR="00735FE8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Nguyễn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Hằng</w:t>
            </w:r>
          </w:p>
          <w:p w14:paraId="07C0BBFD" w14:textId="12588FF7" w:rsidR="00735FE8" w:rsidRPr="00BE0037" w:rsidRDefault="00735FE8" w:rsidP="00111496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552" w:type="dxa"/>
            <w:vAlign w:val="center"/>
          </w:tcPr>
          <w:p w14:paraId="07F89AA0" w14:textId="5C9CCC05" w:rsidR="00735FE8" w:rsidRPr="00BE0037" w:rsidRDefault="2E623DC9" w:rsidP="2E623DC9">
            <w:pPr>
              <w:pStyle w:val="oancuaDanhsach"/>
              <w:spacing w:line="360" w:lineRule="auto"/>
              <w:ind w:left="0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ý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tưởng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thiết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kế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sơ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đồ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cấu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trúc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dữ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liệu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ban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đầu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3118" w:type="dxa"/>
            <w:vAlign w:val="center"/>
          </w:tcPr>
          <w:p w14:paraId="6750AB10" w14:textId="6ED9EA00" w:rsidR="00735FE8" w:rsidRPr="00BE0037" w:rsidRDefault="2E623DC9" w:rsidP="2E623DC9">
            <w:pPr>
              <w:pStyle w:val="oancuaDanhsach"/>
              <w:spacing w:line="360" w:lineRule="auto"/>
              <w:ind w:left="0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Hoàn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thành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ý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tưởng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sơ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đồ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cấu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trúc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dữ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liệu</w:t>
            </w:r>
          </w:p>
        </w:tc>
      </w:tr>
      <w:tr w:rsidR="00735FE8" w:rsidRPr="00BE0037" w14:paraId="1A265079" w14:textId="77777777" w:rsidTr="2E623DC9">
        <w:trPr>
          <w:trHeight w:val="2687"/>
        </w:trPr>
        <w:tc>
          <w:tcPr>
            <w:tcW w:w="625" w:type="dxa"/>
            <w:vMerge/>
            <w:vAlign w:val="center"/>
          </w:tcPr>
          <w:p w14:paraId="4671913A" w14:textId="2EA56E60" w:rsidR="00735FE8" w:rsidRPr="00BE0037" w:rsidRDefault="00735FE8" w:rsidP="00111496">
            <w:pPr>
              <w:pStyle w:val="oancuaDanhsach"/>
              <w:spacing w:line="360" w:lineRule="auto"/>
              <w:ind w:left="0" w:hanging="22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772" w:type="dxa"/>
            <w:vMerge/>
            <w:vAlign w:val="center"/>
          </w:tcPr>
          <w:p w14:paraId="0DDD2628" w14:textId="1ACD9198" w:rsidR="00735FE8" w:rsidRPr="00BE0037" w:rsidRDefault="00735FE8" w:rsidP="00111496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552" w:type="dxa"/>
            <w:vAlign w:val="center"/>
          </w:tcPr>
          <w:p w14:paraId="780D75F7" w14:textId="5DA70B72" w:rsidR="00735FE8" w:rsidRPr="00BE0037" w:rsidRDefault="2E623DC9" w:rsidP="2E623DC9">
            <w:pPr>
              <w:pStyle w:val="oancuaDanhsach"/>
              <w:spacing w:line="360" w:lineRule="auto"/>
              <w:ind w:left="0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Thiết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kế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mẫu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giao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diện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hình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ảnh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chương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3118" w:type="dxa"/>
            <w:vAlign w:val="center"/>
          </w:tcPr>
          <w:p w14:paraId="4AA8B000" w14:textId="774D02A7" w:rsidR="00735FE8" w:rsidRPr="00BE0037" w:rsidRDefault="2E623DC9" w:rsidP="2E623DC9">
            <w:pPr>
              <w:pStyle w:val="oancuaDanhsach"/>
              <w:spacing w:line="360" w:lineRule="auto"/>
              <w:ind w:left="0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Form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cơ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bản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hai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người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với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nhau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37736FBB" w14:textId="175A4F74" w:rsidR="00735FE8" w:rsidRPr="00BE0037" w:rsidRDefault="2E623DC9" w:rsidP="2E623DC9">
            <w:pPr>
              <w:pStyle w:val="oancuaDanhsach"/>
              <w:spacing w:line="360" w:lineRule="auto"/>
              <w:ind w:left="0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Cải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thiện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chỉnh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sửa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tính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năng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giao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game</w:t>
            </w:r>
          </w:p>
        </w:tc>
      </w:tr>
      <w:tr w:rsidR="00735FE8" w:rsidRPr="00BE0037" w14:paraId="7A489B14" w14:textId="77777777" w:rsidTr="2E623DC9">
        <w:trPr>
          <w:trHeight w:val="3803"/>
        </w:trPr>
        <w:tc>
          <w:tcPr>
            <w:tcW w:w="625" w:type="dxa"/>
            <w:vMerge/>
            <w:vAlign w:val="center"/>
          </w:tcPr>
          <w:p w14:paraId="3EBDEBD2" w14:textId="585AE8F5" w:rsidR="00735FE8" w:rsidRPr="00BE0037" w:rsidRDefault="00735FE8" w:rsidP="00111496">
            <w:pPr>
              <w:pStyle w:val="oancuaDanhsach"/>
              <w:spacing w:line="360" w:lineRule="auto"/>
              <w:ind w:left="0" w:hanging="22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772" w:type="dxa"/>
            <w:vMerge/>
            <w:vAlign w:val="center"/>
          </w:tcPr>
          <w:p w14:paraId="170CAD29" w14:textId="602C0EDA" w:rsidR="00735FE8" w:rsidRPr="00BE0037" w:rsidRDefault="00735FE8" w:rsidP="00111496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552" w:type="dxa"/>
            <w:vAlign w:val="center"/>
          </w:tcPr>
          <w:p w14:paraId="5C5BB783" w14:textId="2657DC76" w:rsidR="00735FE8" w:rsidRPr="00BE0037" w:rsidRDefault="2E623DC9" w:rsidP="2E623DC9">
            <w:pPr>
              <w:pStyle w:val="oancuaDanhsach"/>
              <w:spacing w:line="360" w:lineRule="auto"/>
              <w:ind w:left="0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thực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hóa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bàn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cờ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bàn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cờ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theo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cờ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vua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chế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độ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hai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người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3118" w:type="dxa"/>
            <w:vAlign w:val="center"/>
          </w:tcPr>
          <w:p w14:paraId="18897867" w14:textId="5F20D95F" w:rsidR="00735FE8" w:rsidRPr="00BE0037" w:rsidRDefault="2E623DC9" w:rsidP="2E623DC9">
            <w:pPr>
              <w:pStyle w:val="oancuaDanhsach"/>
              <w:spacing w:line="360" w:lineRule="auto"/>
              <w:ind w:left="0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thực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hóa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class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cơ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bản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các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hàm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cần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thiết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để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hai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người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có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thể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67C8F6FB" w14:textId="5F20D95F" w:rsidR="00735FE8" w:rsidRPr="00BE0037" w:rsidRDefault="2E623DC9" w:rsidP="2E623DC9">
            <w:pPr>
              <w:pStyle w:val="oancuaDanhsach"/>
              <w:spacing w:line="360" w:lineRule="auto"/>
              <w:ind w:left="0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dụng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hàm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tìm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hướng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quân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cờ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459C1094" w14:textId="5F20D95F" w:rsidR="00735FE8" w:rsidRPr="00BE0037" w:rsidRDefault="2E623DC9" w:rsidP="2E623DC9">
            <w:pPr>
              <w:pStyle w:val="oancuaDanhsach"/>
              <w:spacing w:line="360" w:lineRule="auto"/>
              <w:ind w:left="0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Hoàn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những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tính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năng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cơ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bản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nhất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khi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cờ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</w:tr>
      <w:tr w:rsidR="00735FE8" w:rsidRPr="00BE0037" w14:paraId="78DAE862" w14:textId="77777777" w:rsidTr="2E623DC9">
        <w:trPr>
          <w:trHeight w:val="2978"/>
        </w:trPr>
        <w:tc>
          <w:tcPr>
            <w:tcW w:w="625" w:type="dxa"/>
            <w:vMerge/>
            <w:vAlign w:val="center"/>
          </w:tcPr>
          <w:p w14:paraId="1F134218" w14:textId="666F6557" w:rsidR="00735FE8" w:rsidRPr="00BE0037" w:rsidRDefault="00735FE8" w:rsidP="00111496">
            <w:pPr>
              <w:pStyle w:val="oancuaDanhsach"/>
              <w:spacing w:line="360" w:lineRule="auto"/>
              <w:ind w:left="0" w:hanging="22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772" w:type="dxa"/>
            <w:vMerge/>
            <w:vAlign w:val="center"/>
          </w:tcPr>
          <w:p w14:paraId="40DB496B" w14:textId="2A9B0013" w:rsidR="00735FE8" w:rsidRPr="00BE0037" w:rsidRDefault="00735FE8" w:rsidP="00111496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552" w:type="dxa"/>
            <w:vAlign w:val="center"/>
          </w:tcPr>
          <w:p w14:paraId="379C5847" w14:textId="79B66227" w:rsidR="00735FE8" w:rsidRPr="00BE0037" w:rsidRDefault="2E623DC9" w:rsidP="2E623DC9">
            <w:pPr>
              <w:pStyle w:val="oancuaDanhsach"/>
              <w:spacing w:line="360" w:lineRule="auto"/>
              <w:ind w:left="0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Kiểm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tra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chạy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thử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chương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3118" w:type="dxa"/>
            <w:vAlign w:val="center"/>
          </w:tcPr>
          <w:p w14:paraId="25B7BEAD" w14:textId="5F20D95F" w:rsidR="00735FE8" w:rsidRPr="00BE0037" w:rsidRDefault="2E623DC9" w:rsidP="2E623DC9">
            <w:pPr>
              <w:pStyle w:val="oancuaDanhsach"/>
              <w:spacing w:line="360" w:lineRule="auto"/>
              <w:ind w:left="0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Test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game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tìm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sửa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lỗi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trong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quá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chạy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7040CD22" w14:textId="77777777" w:rsidR="00735FE8" w:rsidRPr="00BE0037" w:rsidRDefault="2E623DC9" w:rsidP="2E623DC9">
            <w:pPr>
              <w:pStyle w:val="oancuaDanhsach"/>
              <w:spacing w:line="360" w:lineRule="auto"/>
              <w:ind w:left="0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Nâng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cấp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tiến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giao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diện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03F35D6F" w14:textId="61F5FCB1" w:rsidR="00735FE8" w:rsidRPr="00BE0037" w:rsidRDefault="2E623DC9" w:rsidP="2E623DC9">
            <w:pPr>
              <w:pStyle w:val="oancuaDanhsach"/>
              <w:spacing w:line="360" w:lineRule="auto"/>
              <w:ind w:left="0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Cài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đặt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hàm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phong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hậu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quân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tốt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</w:tr>
      <w:tr w:rsidR="00735FE8" w:rsidRPr="00BE0037" w14:paraId="03C50A44" w14:textId="77777777" w:rsidTr="2E623DC9">
        <w:tc>
          <w:tcPr>
            <w:tcW w:w="625" w:type="dxa"/>
            <w:vMerge/>
            <w:vAlign w:val="center"/>
          </w:tcPr>
          <w:p w14:paraId="6BA33C8F" w14:textId="64FA5DE2" w:rsidR="00735FE8" w:rsidRPr="00BE0037" w:rsidRDefault="00735FE8" w:rsidP="00111496">
            <w:pPr>
              <w:pStyle w:val="oancuaDanhsach"/>
              <w:spacing w:line="360" w:lineRule="auto"/>
              <w:ind w:left="0" w:hanging="22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772" w:type="dxa"/>
            <w:vMerge/>
            <w:vAlign w:val="center"/>
          </w:tcPr>
          <w:p w14:paraId="70572C10" w14:textId="72994DE9" w:rsidR="00735FE8" w:rsidRPr="00BE0037" w:rsidRDefault="00735FE8" w:rsidP="00111496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552" w:type="dxa"/>
            <w:vAlign w:val="center"/>
          </w:tcPr>
          <w:p w14:paraId="5B42543A" w14:textId="2703BA8C" w:rsidR="00735FE8" w:rsidRPr="00BE0037" w:rsidRDefault="2E623DC9" w:rsidP="2E623DC9">
            <w:pPr>
              <w:pStyle w:val="oancuaDanhsach"/>
              <w:spacing w:line="360" w:lineRule="auto"/>
              <w:ind w:left="0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Viết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báo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cáo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quay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video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thực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chương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thuyết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3118" w:type="dxa"/>
            <w:vAlign w:val="center"/>
          </w:tcPr>
          <w:p w14:paraId="2114F224" w14:textId="021E07DA" w:rsidR="00735FE8" w:rsidRPr="00BE0037" w:rsidRDefault="2E623DC9" w:rsidP="2E623DC9">
            <w:pPr>
              <w:pStyle w:val="oancuaDanhsach"/>
              <w:spacing w:line="360" w:lineRule="auto"/>
              <w:ind w:left="0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bày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phần</w:t>
            </w:r>
            <w:r w:rsidRPr="00BE0037">
              <w:rPr>
                <w:rFonts w:ascii="Helvetica" w:hAnsi="Helvetica" w:cs="Arial Hebrew Scholar"/>
              </w:rPr>
              <w:t xml:space="preserve"> 3.2, 4.1, 4.2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cùng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nhóm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hoàn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báo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cáo</w:t>
            </w:r>
            <w:r w:rsidRPr="00BE0037">
              <w:rPr>
                <w:rFonts w:ascii="Helvetica" w:hAnsi="Helvetica" w:cs="Arial Hebrew Scholar"/>
              </w:rPr>
              <w:t>.</w:t>
            </w:r>
          </w:p>
          <w:p w14:paraId="1AA61D00" w14:textId="0DD4E718" w:rsidR="00735FE8" w:rsidRPr="00BE0037" w:rsidRDefault="2E623DC9" w:rsidP="2E623DC9">
            <w:pPr>
              <w:pStyle w:val="oancuaDanhsach"/>
              <w:spacing w:line="360" w:lineRule="auto"/>
              <w:ind w:left="0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Quay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video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thực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game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</w:tr>
      <w:tr w:rsidR="00735FE8" w:rsidRPr="00BE0037" w14:paraId="79964C4C" w14:textId="77777777" w:rsidTr="2E623DC9">
        <w:tc>
          <w:tcPr>
            <w:tcW w:w="625" w:type="dxa"/>
            <w:vMerge/>
            <w:vAlign w:val="center"/>
          </w:tcPr>
          <w:p w14:paraId="39DDE3B3" w14:textId="3757895C" w:rsidR="00735FE8" w:rsidRPr="00BE0037" w:rsidRDefault="00735FE8" w:rsidP="00111496">
            <w:pPr>
              <w:pStyle w:val="oancuaDanhsach"/>
              <w:spacing w:line="360" w:lineRule="auto"/>
              <w:ind w:left="0" w:hanging="22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772" w:type="dxa"/>
            <w:vMerge/>
            <w:vAlign w:val="center"/>
          </w:tcPr>
          <w:p w14:paraId="107522E5" w14:textId="3906C3E1" w:rsidR="00735FE8" w:rsidRPr="00BE0037" w:rsidRDefault="00735FE8" w:rsidP="00111496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5670" w:type="dxa"/>
            <w:gridSpan w:val="2"/>
            <w:vAlign w:val="center"/>
          </w:tcPr>
          <w:p w14:paraId="3C573B9A" w14:textId="42FC326F" w:rsidR="00735FE8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  <w:b/>
                <w:bCs/>
              </w:rPr>
              <w:t>Mức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độ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hoàn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thiện</w:t>
            </w:r>
            <w:r w:rsidRPr="00BE0037">
              <w:rPr>
                <w:rFonts w:ascii="Helvetica" w:hAnsi="Helvetica" w:cs="Arial Hebrew Scholar"/>
                <w:b/>
                <w:bCs/>
              </w:rPr>
              <w:t>: 90%</w:t>
            </w:r>
          </w:p>
        </w:tc>
      </w:tr>
      <w:tr w:rsidR="00F07CC3" w:rsidRPr="00BE0037" w14:paraId="7F3FFDF2" w14:textId="77777777" w:rsidTr="2E623DC9">
        <w:trPr>
          <w:trHeight w:val="1969"/>
        </w:trPr>
        <w:tc>
          <w:tcPr>
            <w:tcW w:w="625" w:type="dxa"/>
            <w:vMerge w:val="restart"/>
            <w:vAlign w:val="center"/>
          </w:tcPr>
          <w:p w14:paraId="6A05A1E4" w14:textId="77777777" w:rsidR="00F07CC3" w:rsidRPr="00BE0037" w:rsidRDefault="2E623DC9" w:rsidP="2E623DC9">
            <w:pPr>
              <w:pStyle w:val="oancuaDanhsach"/>
              <w:spacing w:line="360" w:lineRule="auto"/>
              <w:ind w:left="0" w:hanging="22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hAnsi="Helvetica" w:cs="Arial Hebrew Scholar"/>
              </w:rPr>
              <w:t>4</w:t>
            </w:r>
          </w:p>
          <w:p w14:paraId="4AE9E2E3" w14:textId="0FC2917B" w:rsidR="00F07CC3" w:rsidRPr="00BE0037" w:rsidRDefault="00F07CC3" w:rsidP="00FB23BB">
            <w:pPr>
              <w:pStyle w:val="oancuaDanhsach"/>
              <w:spacing w:line="360" w:lineRule="auto"/>
              <w:ind w:left="0" w:firstLine="426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772" w:type="dxa"/>
            <w:vMerge w:val="restart"/>
            <w:vAlign w:val="center"/>
          </w:tcPr>
          <w:p w14:paraId="530E6FBC" w14:textId="77777777" w:rsidR="00F07CC3" w:rsidRPr="00BE0037" w:rsidRDefault="2E623DC9" w:rsidP="2E623DC9">
            <w:pPr>
              <w:pStyle w:val="oancuaDanhsach"/>
              <w:spacing w:line="360" w:lineRule="auto"/>
              <w:ind w:left="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Huỳnh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Vĩ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Hà</w:t>
            </w:r>
          </w:p>
          <w:p w14:paraId="09B1E966" w14:textId="589D841B" w:rsidR="00F07CC3" w:rsidRPr="00BE0037" w:rsidRDefault="00F07CC3" w:rsidP="00FB23BB">
            <w:pPr>
              <w:pStyle w:val="oancuaDanhsach"/>
              <w:spacing w:line="360" w:lineRule="auto"/>
              <w:ind w:left="0" w:firstLine="426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552" w:type="dxa"/>
            <w:vAlign w:val="center"/>
          </w:tcPr>
          <w:p w14:paraId="095393BF" w14:textId="2583C31B" w:rsidR="00F07CC3" w:rsidRPr="00BE0037" w:rsidRDefault="2E623DC9" w:rsidP="2E623DC9">
            <w:pPr>
              <w:pStyle w:val="oancuaDanhsach"/>
              <w:spacing w:line="360" w:lineRule="auto"/>
              <w:ind w:left="0" w:hanging="5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thực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hóa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quyết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trò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chơi</w:t>
            </w:r>
            <w:r w:rsidRPr="00BE0037">
              <w:rPr>
                <w:rFonts w:ascii="Helvetica" w:hAnsi="Helvetica" w:cs="Arial Hebrew Scholar"/>
              </w:rPr>
              <w:t xml:space="preserve"> “</w:t>
            </w:r>
            <w:r w:rsidRPr="00BE0037">
              <w:rPr>
                <w:rFonts w:ascii="Helvetica" w:eastAsia="Calibri" w:hAnsi="Helvetica" w:cs="Calibri"/>
              </w:rPr>
              <w:t>đối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kháng</w:t>
            </w:r>
            <w:r w:rsidRPr="00BE0037">
              <w:rPr>
                <w:rFonts w:ascii="Helvetica" w:hAnsi="Helvetica" w:cs="Arial Hebrew Scholar"/>
              </w:rPr>
              <w:t>”.</w:t>
            </w:r>
          </w:p>
        </w:tc>
        <w:tc>
          <w:tcPr>
            <w:tcW w:w="3118" w:type="dxa"/>
            <w:vAlign w:val="center"/>
          </w:tcPr>
          <w:p w14:paraId="6657C7DF" w14:textId="574962C0" w:rsidR="00F07CC3" w:rsidRPr="00BE0037" w:rsidRDefault="2E623DC9" w:rsidP="2E623DC9">
            <w:pPr>
              <w:spacing w:line="360" w:lineRule="auto"/>
              <w:ind w:hanging="5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Hoàn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hàm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minimax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hàm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minimaxRoot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toán</w:t>
            </w:r>
            <w:r w:rsidRPr="00BE0037">
              <w:rPr>
                <w:rFonts w:ascii="Helvetica" w:hAnsi="Helvetica" w:cs="Arial Hebrew Scholar"/>
              </w:rPr>
              <w:t xml:space="preserve">. </w:t>
            </w:r>
            <w:r w:rsidRPr="00BE0037">
              <w:rPr>
                <w:rFonts w:ascii="Helvetica" w:eastAsia="Calibri" w:hAnsi="Helvetica" w:cs="Calibri"/>
              </w:rPr>
              <w:t>Chỉnh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sửa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hàm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createList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nhưng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không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thành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công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</w:tr>
      <w:tr w:rsidR="00F07CC3" w:rsidRPr="00BE0037" w14:paraId="2A4A4AE6" w14:textId="77777777" w:rsidTr="2E623DC9">
        <w:trPr>
          <w:trHeight w:val="1986"/>
        </w:trPr>
        <w:tc>
          <w:tcPr>
            <w:tcW w:w="625" w:type="dxa"/>
            <w:vMerge/>
            <w:vAlign w:val="center"/>
          </w:tcPr>
          <w:p w14:paraId="20266521" w14:textId="529C9186" w:rsidR="00F07CC3" w:rsidRPr="00BE0037" w:rsidRDefault="00F07CC3" w:rsidP="00FB23BB">
            <w:pPr>
              <w:pStyle w:val="oancuaDanhsach"/>
              <w:spacing w:line="360" w:lineRule="auto"/>
              <w:ind w:left="0" w:firstLine="426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772" w:type="dxa"/>
            <w:vMerge/>
            <w:vAlign w:val="center"/>
          </w:tcPr>
          <w:p w14:paraId="7C027867" w14:textId="630E4E71" w:rsidR="00F07CC3" w:rsidRPr="00BE0037" w:rsidRDefault="00F07CC3" w:rsidP="00FB23BB">
            <w:pPr>
              <w:pStyle w:val="oancuaDanhsach"/>
              <w:spacing w:line="360" w:lineRule="auto"/>
              <w:ind w:left="0" w:firstLine="426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552" w:type="dxa"/>
            <w:vAlign w:val="center"/>
          </w:tcPr>
          <w:p w14:paraId="05D20A52" w14:textId="5A62D9FD" w:rsidR="00F07CC3" w:rsidRPr="00BE0037" w:rsidRDefault="2E623DC9" w:rsidP="2E623DC9">
            <w:pPr>
              <w:pStyle w:val="oancuaDanhsach"/>
              <w:spacing w:line="360" w:lineRule="auto"/>
              <w:ind w:left="0" w:hanging="5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tiến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nhằm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làm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tăng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độ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chính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xác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tốc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độ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của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thuật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3118" w:type="dxa"/>
            <w:vAlign w:val="center"/>
          </w:tcPr>
          <w:p w14:paraId="65E2ABDA" w14:textId="7BDEE9F4" w:rsidR="00F07CC3" w:rsidRPr="00BE0037" w:rsidRDefault="2E623DC9" w:rsidP="2E623DC9">
            <w:pPr>
              <w:pStyle w:val="oancuaDanhsach"/>
              <w:spacing w:line="360" w:lineRule="auto"/>
              <w:ind w:left="0" w:hanging="5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Xây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dựng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hàm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lượng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giá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thiện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nhằm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tăng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độ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chính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xác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giải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thuật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</w:tr>
      <w:tr w:rsidR="00F07CC3" w:rsidRPr="00BE0037" w14:paraId="3BDEF7BD" w14:textId="77777777" w:rsidTr="2E623DC9">
        <w:trPr>
          <w:trHeight w:val="1267"/>
        </w:trPr>
        <w:tc>
          <w:tcPr>
            <w:tcW w:w="625" w:type="dxa"/>
            <w:vMerge/>
            <w:vAlign w:val="center"/>
          </w:tcPr>
          <w:p w14:paraId="567F6B4A" w14:textId="5094F3B6" w:rsidR="00F07CC3" w:rsidRPr="00BE0037" w:rsidRDefault="00F07CC3" w:rsidP="00FB23BB">
            <w:pPr>
              <w:pStyle w:val="oancuaDanhsach"/>
              <w:spacing w:line="360" w:lineRule="auto"/>
              <w:ind w:left="0" w:firstLine="426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772" w:type="dxa"/>
            <w:vMerge/>
            <w:vAlign w:val="center"/>
          </w:tcPr>
          <w:p w14:paraId="7143EBBE" w14:textId="1CF1C485" w:rsidR="00F07CC3" w:rsidRPr="00BE0037" w:rsidRDefault="00F07CC3" w:rsidP="00FB23BB">
            <w:pPr>
              <w:pStyle w:val="oancuaDanhsach"/>
              <w:spacing w:line="360" w:lineRule="auto"/>
              <w:ind w:left="0" w:firstLine="426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552" w:type="dxa"/>
            <w:vAlign w:val="center"/>
          </w:tcPr>
          <w:p w14:paraId="55B7CD83" w14:textId="4E9578B0" w:rsidR="00F07CC3" w:rsidRPr="00BE0037" w:rsidRDefault="2E623DC9" w:rsidP="2E623DC9">
            <w:pPr>
              <w:pStyle w:val="oancuaDanhsach"/>
              <w:spacing w:line="360" w:lineRule="auto"/>
              <w:ind w:left="0" w:hanging="5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Kiểm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tra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chạy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thử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chương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3118" w:type="dxa"/>
            <w:vAlign w:val="center"/>
          </w:tcPr>
          <w:p w14:paraId="0753ED3D" w14:textId="091DF7D4" w:rsidR="00F07CC3" w:rsidRPr="00BE0037" w:rsidRDefault="2E623DC9" w:rsidP="2E623DC9">
            <w:pPr>
              <w:pStyle w:val="oancuaDanhsach"/>
              <w:spacing w:line="360" w:lineRule="auto"/>
              <w:ind w:left="0" w:hanging="5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Tìm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ra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lỗi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logic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khắc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phục</w:t>
            </w:r>
            <w:r w:rsidRPr="00BE0037">
              <w:rPr>
                <w:rFonts w:ascii="Helvetica" w:hAnsi="Helvetica" w:cs="Arial Hebrew Scholar"/>
              </w:rPr>
              <w:t xml:space="preserve">. </w:t>
            </w:r>
            <w:r w:rsidRPr="00BE0037">
              <w:rPr>
                <w:rFonts w:ascii="Helvetica" w:eastAsia="Calibri" w:hAnsi="Helvetica" w:cs="Calibri"/>
              </w:rPr>
              <w:t>Chạy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thử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chương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 xml:space="preserve">, </w:t>
            </w:r>
            <w:r w:rsidRPr="00BE0037">
              <w:rPr>
                <w:rFonts w:ascii="Helvetica" w:eastAsia="Calibri" w:hAnsi="Helvetica" w:cs="Calibri"/>
              </w:rPr>
              <w:t>so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sánh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các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lần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chạy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thử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</w:tr>
      <w:tr w:rsidR="00F07CC3" w:rsidRPr="00BE0037" w14:paraId="1A05ADF5" w14:textId="77777777" w:rsidTr="2E623DC9">
        <w:trPr>
          <w:trHeight w:val="1271"/>
        </w:trPr>
        <w:tc>
          <w:tcPr>
            <w:tcW w:w="625" w:type="dxa"/>
            <w:vMerge/>
            <w:vAlign w:val="center"/>
          </w:tcPr>
          <w:p w14:paraId="3303A9F5" w14:textId="72984E2F" w:rsidR="00F07CC3" w:rsidRPr="00BE0037" w:rsidRDefault="00F07CC3" w:rsidP="00FB23BB">
            <w:pPr>
              <w:pStyle w:val="oancuaDanhsach"/>
              <w:spacing w:line="360" w:lineRule="auto"/>
              <w:ind w:left="0" w:firstLine="426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772" w:type="dxa"/>
            <w:vMerge/>
            <w:vAlign w:val="center"/>
          </w:tcPr>
          <w:p w14:paraId="2E9BF76B" w14:textId="340B6874" w:rsidR="00F07CC3" w:rsidRPr="00BE0037" w:rsidRDefault="00F07CC3" w:rsidP="00FB23BB">
            <w:pPr>
              <w:pStyle w:val="oancuaDanhsach"/>
              <w:spacing w:line="360" w:lineRule="auto"/>
              <w:ind w:left="0" w:firstLine="426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552" w:type="dxa"/>
            <w:vAlign w:val="center"/>
          </w:tcPr>
          <w:p w14:paraId="306F99ED" w14:textId="55C5EB94" w:rsidR="00F07CC3" w:rsidRPr="00BE0037" w:rsidRDefault="2E623DC9" w:rsidP="2E623DC9">
            <w:pPr>
              <w:pStyle w:val="oancuaDanhsach"/>
              <w:spacing w:line="360" w:lineRule="auto"/>
              <w:ind w:left="0" w:hanging="5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Viết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báo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cáo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và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thuyết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trình</w:t>
            </w:r>
            <w:r w:rsidRPr="00BE0037">
              <w:rPr>
                <w:rFonts w:ascii="Helvetica" w:hAnsi="Helvetica" w:cs="Arial Hebrew Scholar"/>
              </w:rPr>
              <w:t>.</w:t>
            </w:r>
          </w:p>
        </w:tc>
        <w:tc>
          <w:tcPr>
            <w:tcW w:w="3118" w:type="dxa"/>
            <w:vAlign w:val="center"/>
          </w:tcPr>
          <w:p w14:paraId="4470F752" w14:textId="50EAEEB2" w:rsidR="00F07CC3" w:rsidRPr="00BE0037" w:rsidRDefault="2E623DC9" w:rsidP="2E623DC9">
            <w:pPr>
              <w:pStyle w:val="oancuaDanhsach"/>
              <w:spacing w:line="360" w:lineRule="auto"/>
              <w:ind w:left="0" w:hanging="5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Viết</w:t>
            </w:r>
            <w:r w:rsidRPr="00BE0037">
              <w:rPr>
                <w:rFonts w:ascii="Helvetica" w:hAnsi="Helvetica" w:cs="Arial Hebrew Scholar"/>
              </w:rPr>
              <w:t xml:space="preserve"> </w:t>
            </w:r>
            <w:r w:rsidRPr="00BE0037">
              <w:rPr>
                <w:rFonts w:ascii="Helvetica" w:eastAsia="Calibri" w:hAnsi="Helvetica" w:cs="Calibri"/>
              </w:rPr>
              <w:t>Chương</w:t>
            </w:r>
            <w:r w:rsidRPr="00BE0037">
              <w:rPr>
                <w:rFonts w:ascii="Helvetica" w:hAnsi="Helvetica" w:cs="Arial Hebrew Scholar"/>
              </w:rPr>
              <w:t xml:space="preserve"> 2, </w:t>
            </w:r>
            <w:r w:rsidRPr="00BE0037">
              <w:rPr>
                <w:rFonts w:ascii="Helvetica" w:eastAsia="Calibri" w:hAnsi="Helvetica" w:cs="Calibri"/>
              </w:rPr>
              <w:t>phần</w:t>
            </w:r>
            <w:r w:rsidRPr="00BE0037">
              <w:rPr>
                <w:rFonts w:ascii="Helvetica" w:hAnsi="Helvetica" w:cs="Arial Hebrew Scholar"/>
              </w:rPr>
              <w:t xml:space="preserve"> 3.1, </w:t>
            </w:r>
            <w:r w:rsidRPr="00BE0037">
              <w:rPr>
                <w:rFonts w:ascii="Helvetica" w:eastAsia="Calibri" w:hAnsi="Helvetica" w:cs="Calibri"/>
              </w:rPr>
              <w:t>phần</w:t>
            </w:r>
            <w:r w:rsidRPr="00BE0037">
              <w:rPr>
                <w:rFonts w:ascii="Helvetica" w:hAnsi="Helvetica" w:cs="Arial Hebrew Scholar"/>
              </w:rPr>
              <w:t xml:space="preserve"> 3.3.3, </w:t>
            </w:r>
            <w:r w:rsidRPr="00BE0037">
              <w:rPr>
                <w:rFonts w:ascii="Helvetica" w:eastAsia="Calibri" w:hAnsi="Helvetica" w:cs="Calibri"/>
              </w:rPr>
              <w:t>phần</w:t>
            </w:r>
            <w:r w:rsidRPr="00BE0037">
              <w:rPr>
                <w:rFonts w:ascii="Helvetica" w:hAnsi="Helvetica" w:cs="Arial Hebrew Scholar"/>
              </w:rPr>
              <w:t xml:space="preserve"> 5.4</w:t>
            </w:r>
          </w:p>
        </w:tc>
      </w:tr>
      <w:tr w:rsidR="00F07CC3" w:rsidRPr="00BE0037" w14:paraId="1C2623C4" w14:textId="77777777" w:rsidTr="2E623DC9">
        <w:trPr>
          <w:trHeight w:val="443"/>
        </w:trPr>
        <w:tc>
          <w:tcPr>
            <w:tcW w:w="625" w:type="dxa"/>
            <w:vMerge/>
            <w:vAlign w:val="center"/>
          </w:tcPr>
          <w:p w14:paraId="19C8D34C" w14:textId="6BE31D2F" w:rsidR="00F07CC3" w:rsidRPr="00BE0037" w:rsidRDefault="00F07CC3" w:rsidP="00FB23BB">
            <w:pPr>
              <w:pStyle w:val="oancuaDanhsach"/>
              <w:spacing w:line="360" w:lineRule="auto"/>
              <w:ind w:left="0" w:firstLine="426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2772" w:type="dxa"/>
            <w:vMerge/>
            <w:vAlign w:val="center"/>
          </w:tcPr>
          <w:p w14:paraId="485ECA86" w14:textId="6A3C4FAD" w:rsidR="00F07CC3" w:rsidRPr="00BE0037" w:rsidRDefault="00F07CC3" w:rsidP="00FB23BB">
            <w:pPr>
              <w:pStyle w:val="oancuaDanhsach"/>
              <w:spacing w:line="360" w:lineRule="auto"/>
              <w:ind w:left="0" w:firstLine="426"/>
              <w:jc w:val="center"/>
              <w:rPr>
                <w:rFonts w:ascii="Helvetica" w:hAnsi="Helvetica" w:cs="Arial Hebrew Scholar"/>
                <w:bCs/>
              </w:rPr>
            </w:pPr>
          </w:p>
        </w:tc>
        <w:tc>
          <w:tcPr>
            <w:tcW w:w="5670" w:type="dxa"/>
            <w:gridSpan w:val="2"/>
            <w:vAlign w:val="center"/>
          </w:tcPr>
          <w:p w14:paraId="5CA0B3FF" w14:textId="5C243DF0" w:rsidR="00F07CC3" w:rsidRPr="00BE0037" w:rsidRDefault="2E623DC9" w:rsidP="2E623DC9">
            <w:pPr>
              <w:pStyle w:val="oancuaDanhsach"/>
              <w:spacing w:line="360" w:lineRule="auto"/>
              <w:ind w:left="0" w:hanging="5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  <w:b/>
                <w:bCs/>
              </w:rPr>
              <w:t>Mức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độ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hoàn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thiệ</w:t>
            </w:r>
            <w:r w:rsidR="004229A3" w:rsidRPr="00BE0037">
              <w:rPr>
                <w:rFonts w:ascii="Helvetica" w:eastAsia="Calibri" w:hAnsi="Helvetica" w:cs="Calibri"/>
                <w:b/>
                <w:bCs/>
              </w:rPr>
              <w:t>n</w:t>
            </w:r>
            <w:r w:rsidR="004229A3" w:rsidRPr="00BE0037">
              <w:rPr>
                <w:rFonts w:ascii="Helvetica" w:hAnsi="Helvetica" w:cs="Arial Hebrew Scholar"/>
                <w:b/>
                <w:bCs/>
              </w:rPr>
              <w:t>: 9</w:t>
            </w:r>
            <w:r w:rsidRPr="00BE0037">
              <w:rPr>
                <w:rFonts w:ascii="Helvetica" w:hAnsi="Helvetica" w:cs="Arial Hebrew Scholar"/>
                <w:b/>
                <w:bCs/>
              </w:rPr>
              <w:t>0%</w:t>
            </w:r>
          </w:p>
        </w:tc>
      </w:tr>
    </w:tbl>
    <w:p w14:paraId="177AE0D7" w14:textId="77777777" w:rsidR="0071406A" w:rsidRPr="00BE0037" w:rsidRDefault="0071406A" w:rsidP="00FB23BB">
      <w:pPr>
        <w:pStyle w:val="oancuaDanhsach"/>
        <w:spacing w:line="360" w:lineRule="auto"/>
        <w:ind w:left="0" w:firstLine="426"/>
        <w:rPr>
          <w:rFonts w:ascii="Helvetica" w:hAnsi="Helvetica" w:cs="Arial Hebrew Scholar"/>
          <w:b/>
          <w:bCs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87"/>
        <w:gridCol w:w="5639"/>
      </w:tblGrid>
      <w:tr w:rsidR="0071406A" w:rsidRPr="00BE0037" w14:paraId="2D3A4861" w14:textId="77777777" w:rsidTr="2E623DC9">
        <w:tc>
          <w:tcPr>
            <w:tcW w:w="3402" w:type="dxa"/>
          </w:tcPr>
          <w:p w14:paraId="25197A97" w14:textId="77777777" w:rsidR="0071406A" w:rsidRPr="00BE0037" w:rsidRDefault="0071406A" w:rsidP="00FB23BB">
            <w:pPr>
              <w:pStyle w:val="oancuaDanhsach"/>
              <w:spacing w:line="360" w:lineRule="auto"/>
              <w:ind w:left="0" w:firstLine="426"/>
              <w:rPr>
                <w:rFonts w:ascii="Helvetica" w:hAnsi="Helvetica" w:cs="Arial Hebrew Scholar"/>
                <w:b/>
                <w:bCs/>
              </w:rPr>
            </w:pPr>
          </w:p>
        </w:tc>
        <w:tc>
          <w:tcPr>
            <w:tcW w:w="5659" w:type="dxa"/>
            <w:vAlign w:val="center"/>
          </w:tcPr>
          <w:p w14:paraId="069A875A" w14:textId="77777777" w:rsidR="0071406A" w:rsidRPr="00BE0037" w:rsidRDefault="2E623DC9" w:rsidP="2E623DC9">
            <w:pPr>
              <w:pStyle w:val="oancuaDanhsach"/>
              <w:spacing w:line="360" w:lineRule="auto"/>
              <w:ind w:left="0" w:firstLine="426"/>
              <w:jc w:val="center"/>
              <w:rPr>
                <w:rFonts w:ascii="Helvetica" w:hAnsi="Helvetica" w:cs="Arial Hebrew Scholar"/>
                <w:i/>
                <w:iCs/>
              </w:rPr>
            </w:pPr>
            <w:r w:rsidRPr="00BE0037">
              <w:rPr>
                <w:rFonts w:ascii="Helvetica" w:eastAsia="Calibri" w:hAnsi="Helvetica" w:cs="Calibri"/>
                <w:i/>
                <w:iCs/>
              </w:rPr>
              <w:t>Tp</w:t>
            </w:r>
            <w:r w:rsidRPr="00BE0037">
              <w:rPr>
                <w:rFonts w:ascii="Helvetica" w:hAnsi="Helvetica" w:cs="Arial Hebrew Scholar"/>
                <w:i/>
                <w:iCs/>
              </w:rPr>
              <w:t xml:space="preserve">. </w:t>
            </w:r>
            <w:r w:rsidRPr="00BE0037">
              <w:rPr>
                <w:rFonts w:ascii="Helvetica" w:eastAsia="Calibri" w:hAnsi="Helvetica" w:cs="Calibri"/>
                <w:i/>
                <w:iCs/>
              </w:rPr>
              <w:t>Hồ</w:t>
            </w:r>
            <w:r w:rsidRPr="00BE0037">
              <w:rPr>
                <w:rFonts w:ascii="Helvetica" w:hAnsi="Helvetica" w:cs="Arial Hebrew Scholar"/>
                <w:i/>
                <w:iCs/>
              </w:rPr>
              <w:t xml:space="preserve"> </w:t>
            </w:r>
            <w:r w:rsidRPr="00BE0037">
              <w:rPr>
                <w:rFonts w:ascii="Helvetica" w:eastAsia="Calibri" w:hAnsi="Helvetica" w:cs="Calibri"/>
                <w:i/>
                <w:iCs/>
              </w:rPr>
              <w:t>Chí</w:t>
            </w:r>
            <w:r w:rsidRPr="00BE0037">
              <w:rPr>
                <w:rFonts w:ascii="Helvetica" w:hAnsi="Helvetica" w:cs="Arial Hebrew Scholar"/>
                <w:i/>
                <w:iCs/>
              </w:rPr>
              <w:t xml:space="preserve"> </w:t>
            </w:r>
            <w:r w:rsidRPr="00BE0037">
              <w:rPr>
                <w:rFonts w:ascii="Helvetica" w:eastAsia="Calibri" w:hAnsi="Helvetica" w:cs="Calibri"/>
                <w:i/>
                <w:iCs/>
              </w:rPr>
              <w:t>Minh</w:t>
            </w:r>
            <w:r w:rsidRPr="00BE0037">
              <w:rPr>
                <w:rFonts w:ascii="Helvetica" w:hAnsi="Helvetica" w:cs="Arial Hebrew Scholar"/>
                <w:i/>
                <w:iCs/>
              </w:rPr>
              <w:t xml:space="preserve">, </w:t>
            </w:r>
            <w:r w:rsidRPr="00BE0037">
              <w:rPr>
                <w:rFonts w:ascii="Helvetica" w:eastAsia="Calibri" w:hAnsi="Helvetica" w:cs="Calibri"/>
                <w:i/>
                <w:iCs/>
              </w:rPr>
              <w:t>ngày</w:t>
            </w:r>
            <w:r w:rsidRPr="00BE0037">
              <w:rPr>
                <w:rFonts w:ascii="Helvetica" w:hAnsi="Helvetica" w:cs="Arial Hebrew Scholar"/>
                <w:i/>
                <w:iCs/>
              </w:rPr>
              <w:t xml:space="preserve"> 28 </w:t>
            </w:r>
            <w:r w:rsidRPr="00BE0037">
              <w:rPr>
                <w:rFonts w:ascii="Helvetica" w:eastAsia="Calibri" w:hAnsi="Helvetica" w:cs="Calibri"/>
                <w:i/>
                <w:iCs/>
              </w:rPr>
              <w:t>tháng</w:t>
            </w:r>
            <w:r w:rsidRPr="00BE0037">
              <w:rPr>
                <w:rFonts w:ascii="Helvetica" w:hAnsi="Helvetica" w:cs="Arial Hebrew Scholar"/>
                <w:i/>
                <w:iCs/>
              </w:rPr>
              <w:t xml:space="preserve"> 06 </w:t>
            </w:r>
            <w:r w:rsidRPr="00BE0037">
              <w:rPr>
                <w:rFonts w:ascii="Helvetica" w:eastAsia="Calibri" w:hAnsi="Helvetica" w:cs="Calibri"/>
                <w:i/>
                <w:iCs/>
              </w:rPr>
              <w:t>năm</w:t>
            </w:r>
            <w:r w:rsidRPr="00BE0037">
              <w:rPr>
                <w:rFonts w:ascii="Helvetica" w:hAnsi="Helvetica" w:cs="Arial Hebrew Scholar"/>
                <w:i/>
                <w:iCs/>
              </w:rPr>
              <w:t xml:space="preserve"> 2017</w:t>
            </w:r>
          </w:p>
          <w:p w14:paraId="012F68D6" w14:textId="77777777" w:rsidR="0071406A" w:rsidRPr="00BE0037" w:rsidRDefault="2E623DC9" w:rsidP="2E623DC9">
            <w:pPr>
              <w:pStyle w:val="oancuaDanhsach"/>
              <w:spacing w:line="360" w:lineRule="auto"/>
              <w:ind w:left="0" w:firstLine="426"/>
              <w:jc w:val="center"/>
              <w:rPr>
                <w:rFonts w:ascii="Helvetica" w:hAnsi="Helvetica" w:cs="Arial Hebrew Scholar"/>
                <w:b/>
                <w:bCs/>
              </w:rPr>
            </w:pPr>
            <w:r w:rsidRPr="00BE0037">
              <w:rPr>
                <w:rFonts w:ascii="Helvetica" w:eastAsia="Calibri" w:hAnsi="Helvetica" w:cs="Calibri"/>
                <w:b/>
                <w:bCs/>
              </w:rPr>
              <w:t>Trưởng</w:t>
            </w:r>
            <w:r w:rsidRPr="00BE0037">
              <w:rPr>
                <w:rFonts w:ascii="Helvetica" w:hAnsi="Helvetica" w:cs="Arial Hebrew Scholar"/>
                <w:b/>
                <w:bCs/>
              </w:rPr>
              <w:t xml:space="preserve"> </w:t>
            </w:r>
            <w:r w:rsidRPr="00BE0037">
              <w:rPr>
                <w:rFonts w:ascii="Helvetica" w:eastAsia="Calibri" w:hAnsi="Helvetica" w:cs="Calibri"/>
                <w:b/>
                <w:bCs/>
              </w:rPr>
              <w:t>nhóm</w:t>
            </w:r>
          </w:p>
          <w:p w14:paraId="76BEB155" w14:textId="77777777" w:rsidR="00DA6D39" w:rsidRPr="00BE0037" w:rsidRDefault="00DA6D39" w:rsidP="00FB23BB">
            <w:pPr>
              <w:pStyle w:val="oancuaDanhsach"/>
              <w:spacing w:line="360" w:lineRule="auto"/>
              <w:ind w:left="0" w:firstLine="426"/>
              <w:jc w:val="center"/>
              <w:rPr>
                <w:rFonts w:ascii="Helvetica" w:hAnsi="Helvetica" w:cs="Arial Hebrew Scholar"/>
                <w:b/>
                <w:bCs/>
              </w:rPr>
            </w:pPr>
          </w:p>
          <w:p w14:paraId="6486E89D" w14:textId="77777777" w:rsidR="00DA6D39" w:rsidRPr="00BE0037" w:rsidRDefault="00DA6D39" w:rsidP="00FB23BB">
            <w:pPr>
              <w:pStyle w:val="oancuaDanhsach"/>
              <w:spacing w:line="360" w:lineRule="auto"/>
              <w:ind w:left="0" w:firstLine="426"/>
              <w:jc w:val="center"/>
              <w:rPr>
                <w:rFonts w:ascii="Helvetica" w:hAnsi="Helvetica" w:cs="Arial Hebrew Scholar"/>
                <w:b/>
                <w:bCs/>
              </w:rPr>
            </w:pPr>
          </w:p>
          <w:p w14:paraId="5D80B205" w14:textId="3864954F" w:rsidR="00DA6D39" w:rsidRPr="00BE0037" w:rsidRDefault="2E623DC9" w:rsidP="2E623DC9">
            <w:pPr>
              <w:pStyle w:val="oancuaDanhsach"/>
              <w:spacing w:line="360" w:lineRule="auto"/>
              <w:ind w:left="0" w:firstLine="426"/>
              <w:jc w:val="center"/>
              <w:rPr>
                <w:rFonts w:ascii="Helvetica" w:hAnsi="Helvetica" w:cs="Arial Hebrew Scholar"/>
                <w:b/>
                <w:bCs/>
              </w:rPr>
            </w:pPr>
            <w:r w:rsidRPr="00BE0037">
              <w:rPr>
                <w:rFonts w:ascii="Helvetica" w:eastAsia="Calibri" w:hAnsi="Helvetica" w:cs="Calibri"/>
                <w:i/>
                <w:iCs/>
              </w:rPr>
              <w:t>Nguyễn</w:t>
            </w:r>
            <w:r w:rsidRPr="00BE0037">
              <w:rPr>
                <w:rFonts w:ascii="Helvetica" w:hAnsi="Helvetica" w:cs="Arial Hebrew Scholar"/>
                <w:i/>
                <w:iCs/>
              </w:rPr>
              <w:t xml:space="preserve"> </w:t>
            </w:r>
            <w:r w:rsidRPr="00BE0037">
              <w:rPr>
                <w:rFonts w:ascii="Helvetica" w:eastAsia="Calibri" w:hAnsi="Helvetica" w:cs="Calibri"/>
                <w:i/>
                <w:iCs/>
              </w:rPr>
              <w:t>Lê</w:t>
            </w:r>
            <w:r w:rsidRPr="00BE0037">
              <w:rPr>
                <w:rFonts w:ascii="Helvetica" w:hAnsi="Helvetica" w:cs="Arial Hebrew Scholar"/>
                <w:i/>
                <w:iCs/>
              </w:rPr>
              <w:t xml:space="preserve"> </w:t>
            </w:r>
            <w:r w:rsidRPr="00BE0037">
              <w:rPr>
                <w:rFonts w:ascii="Helvetica" w:eastAsia="Calibri" w:hAnsi="Helvetica" w:cs="Calibri"/>
                <w:i/>
                <w:iCs/>
              </w:rPr>
              <w:t>Quỳnh</w:t>
            </w:r>
            <w:r w:rsidRPr="00BE0037">
              <w:rPr>
                <w:rFonts w:ascii="Helvetica" w:hAnsi="Helvetica" w:cs="Arial Hebrew Scholar"/>
                <w:i/>
                <w:iCs/>
              </w:rPr>
              <w:t xml:space="preserve"> </w:t>
            </w:r>
            <w:r w:rsidRPr="00BE0037">
              <w:rPr>
                <w:rFonts w:ascii="Helvetica" w:eastAsia="Calibri" w:hAnsi="Helvetica" w:cs="Calibri"/>
                <w:i/>
                <w:iCs/>
              </w:rPr>
              <w:t>Anh</w:t>
            </w:r>
          </w:p>
        </w:tc>
      </w:tr>
    </w:tbl>
    <w:p w14:paraId="1E4352D7" w14:textId="77777777" w:rsidR="0071406A" w:rsidRPr="00BE0037" w:rsidRDefault="0071406A" w:rsidP="00FB23BB">
      <w:pPr>
        <w:pStyle w:val="oancuaDanhsach"/>
        <w:spacing w:line="360" w:lineRule="auto"/>
        <w:ind w:left="0" w:firstLine="426"/>
        <w:rPr>
          <w:rFonts w:ascii="Helvetica" w:hAnsi="Helvetica" w:cs="Arial Hebrew Scholar"/>
          <w:b/>
          <w:bCs/>
        </w:rPr>
      </w:pPr>
    </w:p>
    <w:p w14:paraId="0B4CDC09" w14:textId="77777777" w:rsidR="0071406A" w:rsidRPr="00BE0037" w:rsidRDefault="0071406A" w:rsidP="00FB23BB">
      <w:pPr>
        <w:pStyle w:val="oancuaDanhsach"/>
        <w:spacing w:line="360" w:lineRule="auto"/>
        <w:ind w:left="0" w:firstLine="426"/>
        <w:rPr>
          <w:rFonts w:ascii="Helvetica" w:hAnsi="Helvetica" w:cs="Arial Hebrew Scholar"/>
          <w:b/>
          <w:bCs/>
          <w:sz w:val="40"/>
          <w:szCs w:val="40"/>
        </w:rPr>
      </w:pPr>
    </w:p>
    <w:p w14:paraId="3B27419F" w14:textId="64590C61" w:rsidR="00163197" w:rsidRPr="00BE0037" w:rsidRDefault="00643F41" w:rsidP="00FB23BB">
      <w:pPr>
        <w:pStyle w:val="oancuaDanhsach"/>
        <w:spacing w:line="360" w:lineRule="auto"/>
        <w:ind w:left="0" w:firstLine="426"/>
        <w:rPr>
          <w:rFonts w:ascii="Helvetica" w:hAnsi="Helvetica" w:cs="Arial Hebrew Scholar"/>
          <w:b/>
          <w:bCs/>
          <w:sz w:val="40"/>
          <w:szCs w:val="40"/>
        </w:rPr>
      </w:pPr>
      <w:r w:rsidRPr="00BE0037">
        <w:rPr>
          <w:rFonts w:ascii="Helvetica" w:hAnsi="Helvetica" w:cs="Arial Hebrew Scholar"/>
          <w:b/>
          <w:bCs/>
          <w:sz w:val="40"/>
          <w:szCs w:val="40"/>
        </w:rPr>
        <w:br w:type="page"/>
      </w:r>
    </w:p>
    <w:p w14:paraId="77F8849D" w14:textId="35934411" w:rsidR="00567B06" w:rsidRPr="00BE0037" w:rsidRDefault="00567B06" w:rsidP="2E623DC9">
      <w:pPr>
        <w:pStyle w:val="oancuaDanhsach"/>
        <w:spacing w:line="360" w:lineRule="auto"/>
        <w:ind w:left="0" w:firstLine="426"/>
        <w:jc w:val="center"/>
        <w:outlineLvl w:val="0"/>
        <w:rPr>
          <w:rFonts w:ascii="Helvetica" w:hAnsi="Helvetica" w:cs="Arial Hebrew Scholar"/>
          <w:b/>
          <w:bCs/>
        </w:rPr>
      </w:pPr>
      <w:bookmarkStart w:id="7" w:name="_Toc486970872"/>
      <w:bookmarkStart w:id="8" w:name="_Toc486971277"/>
      <w:bookmarkStart w:id="9" w:name="_Toc486977353"/>
      <w:r w:rsidRPr="00BE0037">
        <w:rPr>
          <w:rFonts w:ascii="Helvetica" w:eastAsia="Calibri" w:hAnsi="Helvetica" w:cs="Calibri"/>
          <w:b/>
          <w:bCs/>
          <w:sz w:val="40"/>
          <w:szCs w:val="40"/>
        </w:rPr>
        <w:lastRenderedPageBreak/>
        <w:t>CHƯƠNG</w:t>
      </w:r>
      <w:r w:rsidRPr="00BE0037">
        <w:rPr>
          <w:rFonts w:ascii="Helvetica" w:hAnsi="Helvetica" w:cs="Arial Hebrew Scholar"/>
          <w:b/>
          <w:bCs/>
          <w:sz w:val="40"/>
          <w:szCs w:val="40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40"/>
          <w:szCs w:val="40"/>
        </w:rPr>
        <w:t>I</w:t>
      </w:r>
      <w:r w:rsidRPr="00BE0037">
        <w:rPr>
          <w:rFonts w:ascii="Helvetica" w:hAnsi="Helvetica" w:cs="Arial Hebrew Scholar"/>
          <w:b/>
          <w:bCs/>
          <w:sz w:val="40"/>
          <w:szCs w:val="40"/>
        </w:rPr>
        <w:t>:</w:t>
      </w:r>
      <w:r w:rsidRPr="00BE0037">
        <w:rPr>
          <w:rFonts w:ascii="Helvetica" w:hAnsi="Helvetica" w:cs="Arial Hebrew Scholar"/>
          <w:b/>
          <w:sz w:val="40"/>
          <w:szCs w:val="30"/>
        </w:rPr>
        <w:tab/>
      </w:r>
      <w:r w:rsidRPr="00BE0037">
        <w:rPr>
          <w:rFonts w:ascii="Helvetica" w:eastAsia="Calibri" w:hAnsi="Helvetica" w:cs="Calibri"/>
          <w:b/>
          <w:bCs/>
          <w:sz w:val="40"/>
          <w:szCs w:val="40"/>
        </w:rPr>
        <w:t>GIỚI</w:t>
      </w:r>
      <w:r w:rsidRPr="00BE0037">
        <w:rPr>
          <w:rFonts w:ascii="Helvetica" w:hAnsi="Helvetica" w:cs="Arial Hebrew Scholar"/>
          <w:b/>
          <w:bCs/>
          <w:sz w:val="40"/>
          <w:szCs w:val="40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40"/>
          <w:szCs w:val="40"/>
        </w:rPr>
        <w:t>THIỆU</w:t>
      </w:r>
      <w:r w:rsidRPr="00BE0037">
        <w:rPr>
          <w:rFonts w:ascii="Helvetica" w:hAnsi="Helvetica" w:cs="Arial Hebrew Scholar"/>
          <w:b/>
          <w:bCs/>
          <w:sz w:val="40"/>
          <w:szCs w:val="40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40"/>
          <w:szCs w:val="40"/>
        </w:rPr>
        <w:t>BÀI</w:t>
      </w:r>
      <w:r w:rsidRPr="00BE0037">
        <w:rPr>
          <w:rFonts w:ascii="Helvetica" w:hAnsi="Helvetica" w:cs="Arial Hebrew Scholar"/>
          <w:b/>
          <w:bCs/>
          <w:sz w:val="40"/>
          <w:szCs w:val="40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40"/>
          <w:szCs w:val="40"/>
        </w:rPr>
        <w:t>TOÁN</w:t>
      </w:r>
      <w:bookmarkEnd w:id="7"/>
      <w:bookmarkEnd w:id="8"/>
      <w:bookmarkEnd w:id="9"/>
    </w:p>
    <w:p w14:paraId="327FDE01" w14:textId="0B323C2B" w:rsidR="00970082" w:rsidRPr="00BE0037" w:rsidRDefault="00F554B5" w:rsidP="47FE4FB4">
      <w:pPr>
        <w:pStyle w:val="oancuaDanhsach"/>
        <w:numPr>
          <w:ilvl w:val="1"/>
          <w:numId w:val="3"/>
        </w:numPr>
        <w:spacing w:line="360" w:lineRule="auto"/>
        <w:ind w:left="0" w:firstLine="426"/>
        <w:jc w:val="both"/>
        <w:outlineLvl w:val="1"/>
        <w:rPr>
          <w:rFonts w:ascii="Helvetica" w:hAnsi="Helvetica" w:cs="Arial Hebrew Scholar"/>
          <w:b/>
          <w:bCs/>
        </w:rPr>
      </w:pPr>
      <w:bookmarkStart w:id="10" w:name="_Toc486970873"/>
      <w:bookmarkStart w:id="11" w:name="_Toc486971278"/>
      <w:bookmarkStart w:id="12" w:name="_Toc486977354"/>
      <w:r w:rsidRPr="00BE0037">
        <w:rPr>
          <w:rFonts w:ascii="Helvetica" w:eastAsia="Calibri" w:hAnsi="Helvetica" w:cs="Calibri"/>
          <w:b/>
          <w:bCs/>
        </w:rPr>
        <w:t>NGUỒN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GỐC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TRÒ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CHƠI</w:t>
      </w:r>
      <w:bookmarkEnd w:id="10"/>
      <w:bookmarkEnd w:id="11"/>
      <w:bookmarkEnd w:id="12"/>
      <w:r w:rsidR="09DDE323" w:rsidRPr="00BE0037">
        <w:rPr>
          <w:rFonts w:ascii="Helvetica" w:eastAsia="Times New Roman" w:hAnsi="Helvetica" w:cs="Arial Hebrew Scholar"/>
          <w:b/>
          <w:bCs/>
        </w:rPr>
        <w:t xml:space="preserve"> </w:t>
      </w:r>
    </w:p>
    <w:p w14:paraId="6F83CBE6" w14:textId="4EA51701" w:rsidR="09DDE323" w:rsidRPr="00BE0037" w:rsidRDefault="2E623DC9" w:rsidP="2E623DC9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  <w:b/>
          <w:bCs/>
        </w:rPr>
      </w:pPr>
      <w:r w:rsidRPr="00BE0037">
        <w:rPr>
          <w:rFonts w:ascii="Helvetica" w:hAnsi="Helvetica" w:cs="Arial Hebrew Scholar"/>
        </w:rPr>
        <w:t xml:space="preserve">[1] </w:t>
      </w:r>
      <w:r w:rsidRPr="00BE0037">
        <w:rPr>
          <w:rFonts w:ascii="Helvetica" w:eastAsia="Calibri" w:hAnsi="Helvetica" w:cs="Calibri"/>
        </w:rPr>
        <w:t>Nguồn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gốc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của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vua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rằng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xuất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hiện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gần</w:t>
      </w:r>
      <w:r w:rsidRPr="00BE0037">
        <w:rPr>
          <w:rFonts w:ascii="Helvetica" w:hAnsi="Helvetica" w:cs="Arial Hebrew Scholar"/>
        </w:rPr>
        <w:t xml:space="preserve"> 1500 </w:t>
      </w:r>
      <w:r w:rsidRPr="00BE0037">
        <w:rPr>
          <w:rFonts w:ascii="Helvetica" w:eastAsia="Calibri" w:hAnsi="Helvetica" w:cs="Calibri"/>
        </w:rPr>
        <w:t>năm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về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trước</w:t>
      </w:r>
      <w:r w:rsidRPr="00BE0037">
        <w:rPr>
          <w:rFonts w:ascii="Helvetica" w:hAnsi="Helvetica" w:cs="Arial Hebrew Scholar"/>
        </w:rPr>
        <w:t xml:space="preserve">. </w:t>
      </w:r>
      <w:r w:rsidRPr="00BE0037">
        <w:rPr>
          <w:rFonts w:ascii="Helvetica" w:eastAsia="Calibri" w:hAnsi="Helvetica" w:cs="Calibri"/>
        </w:rPr>
        <w:t>Một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lịch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sử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học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đều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rằng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vua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xuất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phát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từ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đất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nước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đông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nhất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thế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giới</w:t>
      </w:r>
      <w:r w:rsidRPr="00BE0037">
        <w:rPr>
          <w:rFonts w:ascii="Helvetica" w:hAnsi="Helvetica" w:cs="Arial Hebrew Scholar"/>
        </w:rPr>
        <w:t xml:space="preserve"> – </w:t>
      </w:r>
      <w:r w:rsidRPr="00BE0037">
        <w:rPr>
          <w:rFonts w:ascii="Helvetica" w:eastAsia="Calibri" w:hAnsi="Helvetica" w:cs="Calibri"/>
        </w:rPr>
        <w:t>Trung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Quốc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từ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thế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kỷ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thứ</w:t>
      </w:r>
      <w:r w:rsidRPr="00BE0037">
        <w:rPr>
          <w:rFonts w:ascii="Helvetica" w:hAnsi="Helvetica" w:cs="Arial Hebrew Scholar"/>
        </w:rPr>
        <w:t xml:space="preserve"> 2 </w:t>
      </w:r>
      <w:r w:rsidRPr="00BE0037">
        <w:rPr>
          <w:rFonts w:ascii="Helvetica" w:eastAsia="Calibri" w:hAnsi="Helvetica" w:cs="Calibri"/>
        </w:rPr>
        <w:t>TCN</w:t>
      </w:r>
      <w:r w:rsidRPr="00BE0037">
        <w:rPr>
          <w:rFonts w:ascii="Helvetica" w:hAnsi="Helvetica" w:cs="Arial Hebrew Scholar"/>
        </w:rPr>
        <w:t xml:space="preserve">. </w:t>
      </w:r>
      <w:r w:rsidRPr="00BE0037">
        <w:rPr>
          <w:rFonts w:ascii="Helvetica" w:eastAsia="Calibri" w:hAnsi="Helvetica" w:cs="Calibri"/>
        </w:rPr>
        <w:t>Song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nguồn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gốc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vua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lại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hoàn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toàn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tin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tưởng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với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dư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luận</w:t>
      </w:r>
      <w:r w:rsidRPr="00BE0037">
        <w:rPr>
          <w:rFonts w:ascii="Helvetica" w:hAnsi="Helvetica" w:cs="Arial Hebrew Scholar"/>
        </w:rPr>
        <w:t xml:space="preserve">. </w:t>
      </w:r>
      <w:r w:rsidRPr="00BE0037">
        <w:rPr>
          <w:rFonts w:ascii="Helvetica" w:eastAsia="Calibri" w:hAnsi="Helvetica" w:cs="Calibri"/>
        </w:rPr>
        <w:t>Xuất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xứ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của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bộ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môn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đầy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trí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tuệ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này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đến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từ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đất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nước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tiền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của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bốn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tôn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giáo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lớn</w:t>
      </w:r>
      <w:r w:rsidRPr="00BE0037">
        <w:rPr>
          <w:rFonts w:ascii="Helvetica" w:hAnsi="Helvetica" w:cs="Arial Hebrew Scholar"/>
        </w:rPr>
        <w:t xml:space="preserve">: </w:t>
      </w:r>
      <w:r w:rsidRPr="00BE0037">
        <w:rPr>
          <w:rFonts w:ascii="Helvetica" w:eastAsia="Calibri" w:hAnsi="Helvetica" w:cs="Calibri"/>
        </w:rPr>
        <w:t>Ấn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Độ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Giáo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Phật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Giáo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Jaina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Giáo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Sikh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Giáo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với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HDI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đứng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hạng</w:t>
      </w:r>
      <w:r w:rsidRPr="00BE0037">
        <w:rPr>
          <w:rFonts w:ascii="Helvetica" w:hAnsi="Helvetica" w:cs="Arial Hebrew Scholar"/>
        </w:rPr>
        <w:t xml:space="preserve"> 136. </w:t>
      </w:r>
      <w:r w:rsidRPr="00BE0037">
        <w:rPr>
          <w:rFonts w:ascii="Helvetica" w:eastAsia="Calibri" w:hAnsi="Helvetica" w:cs="Calibri"/>
        </w:rPr>
        <w:t>Đất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nước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Ấn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Độ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tin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cái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nôi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ra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đời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bộ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môn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vua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hay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còn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gọi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chaturanga</w:t>
      </w:r>
      <w:r w:rsidRPr="00BE0037">
        <w:rPr>
          <w:rFonts w:ascii="Helvetica" w:hAnsi="Helvetica" w:cs="Arial Hebrew Scholar"/>
        </w:rPr>
        <w:t xml:space="preserve"> (</w:t>
      </w:r>
      <w:r w:rsidRPr="00BE0037">
        <w:rPr>
          <w:rFonts w:ascii="Helvetica" w:eastAsia="Calibri" w:hAnsi="Helvetica" w:cs="Calibri"/>
        </w:rPr>
        <w:t>santuranga</w:t>
      </w:r>
      <w:r w:rsidRPr="00BE0037">
        <w:rPr>
          <w:rFonts w:ascii="Helvetica" w:hAnsi="Helvetica" w:cs="Arial Hebrew Scholar"/>
        </w:rPr>
        <w:t xml:space="preserve">) </w:t>
      </w:r>
      <w:r w:rsidRPr="00BE0037">
        <w:rPr>
          <w:rFonts w:ascii="Helvetica" w:eastAsia="Calibri" w:hAnsi="Helvetica" w:cs="Calibri"/>
        </w:rPr>
        <w:t>nghĩa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đội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trước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thế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kỷ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thứ</w:t>
      </w:r>
      <w:r w:rsidRPr="00BE0037">
        <w:rPr>
          <w:rFonts w:ascii="Helvetica" w:hAnsi="Helvetica" w:cs="Arial Hebrew Scholar"/>
        </w:rPr>
        <w:t xml:space="preserve"> 6 </w:t>
      </w:r>
      <w:r w:rsidRPr="00BE0037">
        <w:rPr>
          <w:rFonts w:ascii="Helvetica" w:eastAsia="Calibri" w:hAnsi="Helvetica" w:cs="Calibri"/>
        </w:rPr>
        <w:t>sau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công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nguyên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trong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đế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quốc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Gupta</w:t>
      </w:r>
      <w:r w:rsidRPr="00BE0037">
        <w:rPr>
          <w:rFonts w:ascii="Helvetica" w:hAnsi="Helvetica" w:cs="Arial Hebrew Scholar"/>
        </w:rPr>
        <w:t xml:space="preserve"> (</w:t>
      </w:r>
      <w:r w:rsidRPr="00BE0037">
        <w:rPr>
          <w:rFonts w:ascii="Helvetica" w:eastAsia="Calibri" w:hAnsi="Helvetica" w:cs="Calibri"/>
        </w:rPr>
        <w:t>dưới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thời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Gupta</w:t>
      </w:r>
      <w:r w:rsidRPr="00BE0037">
        <w:rPr>
          <w:rFonts w:ascii="Helvetica" w:hAnsi="Helvetica" w:cs="Arial Hebrew Scholar"/>
          <w:lang w:val="vi-VN"/>
        </w:rPr>
        <w:t xml:space="preserve">, </w:t>
      </w:r>
      <w:r w:rsidRPr="00BE0037">
        <w:rPr>
          <w:rFonts w:ascii="Helvetica" w:eastAsia="Calibri" w:hAnsi="Helvetica" w:cs="Calibri"/>
          <w:lang w:val="vi-VN"/>
        </w:rPr>
        <w:t>đất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nước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</w:rPr>
        <w:t>Ấn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Độ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thái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bình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thịnh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trị</w:t>
      </w:r>
      <w:r w:rsidRPr="00BE0037">
        <w:rPr>
          <w:rFonts w:ascii="Helvetica" w:hAnsi="Helvetica" w:cs="Arial Hebrew Scholar"/>
          <w:lang w:val="vi-VN"/>
        </w:rPr>
        <w:t xml:space="preserve">, </w:t>
      </w:r>
      <w:r w:rsidRPr="00BE0037">
        <w:rPr>
          <w:rFonts w:ascii="Helvetica" w:eastAsia="Calibri" w:hAnsi="Helvetica" w:cs="Calibri"/>
          <w:lang w:val="vi-VN"/>
        </w:rPr>
        <w:t>đồng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thời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nền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khoa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học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và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mỹ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thuật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phát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triển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không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ngừng</w:t>
      </w:r>
      <w:r w:rsidRPr="00BE0037">
        <w:rPr>
          <w:rFonts w:ascii="Helvetica" w:hAnsi="Helvetica" w:cs="Arial Hebrew Scholar"/>
        </w:rPr>
        <w:t>).</w:t>
      </w:r>
      <w:r w:rsidRPr="00BE0037">
        <w:rPr>
          <w:rFonts w:ascii="Helvetica" w:hAnsi="Helvetica" w:cs="Arial Hebrew Scholar"/>
          <w:b/>
          <w:bCs/>
          <w:noProof/>
        </w:rPr>
        <w:t xml:space="preserve"> </w:t>
      </w:r>
    </w:p>
    <w:p w14:paraId="2F1BF3F9" w14:textId="398ADD24" w:rsidR="00F07CC3" w:rsidRPr="00BE0037" w:rsidRDefault="09DDE323" w:rsidP="00F07CC3">
      <w:pPr>
        <w:jc w:val="both"/>
        <w:rPr>
          <w:rFonts w:ascii="Helvetica" w:hAnsi="Helvetica" w:cs="Arial Hebrew Scholar"/>
        </w:rPr>
      </w:pPr>
      <w:r w:rsidRPr="00BE0037">
        <w:rPr>
          <w:rFonts w:ascii="Helvetica" w:hAnsi="Helvetica" w:cs="Arial Hebrew Scholar"/>
          <w:noProof/>
          <w:lang w:eastAsia="en-US"/>
        </w:rPr>
        <w:drawing>
          <wp:inline distT="0" distB="0" distL="0" distR="0" wp14:anchorId="793EC410" wp14:editId="6A4E3C52">
            <wp:extent cx="5760084" cy="3701415"/>
            <wp:effectExtent l="0" t="0" r="0" b="0"/>
            <wp:docPr id="11929246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4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6911" w14:textId="3B769B3F" w:rsidR="00C870D6" w:rsidRPr="00BE0037" w:rsidRDefault="47FE4FB4" w:rsidP="47FE4FB4">
      <w:pPr>
        <w:spacing w:line="360" w:lineRule="auto"/>
        <w:ind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Từ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Ấn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Độ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trò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chơi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vua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nhanh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chóng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lan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đến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Tư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khi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người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Ả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rập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khảo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phạt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Tư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vua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bị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tín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đồ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Hồi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Giáo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chiếm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đoạt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sau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phổ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biến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rộng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rãi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sang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Nam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Âu</w:t>
      </w:r>
      <w:r w:rsidRPr="00BE0037">
        <w:rPr>
          <w:rFonts w:ascii="Helvetica" w:hAnsi="Helvetica" w:cs="Arial Hebrew Scholar"/>
        </w:rPr>
        <w:t xml:space="preserve">. </w:t>
      </w:r>
      <w:r w:rsidRPr="00BE0037">
        <w:rPr>
          <w:rFonts w:ascii="Helvetica" w:eastAsia="Calibri" w:hAnsi="Helvetica" w:cs="Calibri"/>
        </w:rPr>
        <w:t>Sau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một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thời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gian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thì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trở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thành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một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trò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chơi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ưa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chuộng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tại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Châu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Âu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Nhật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Bản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đồng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thời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còn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sinh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ra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biến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mới</w:t>
      </w:r>
      <w:r w:rsidRPr="00BE0037">
        <w:rPr>
          <w:rFonts w:ascii="Helvetica" w:hAnsi="Helvetica" w:cs="Arial Hebrew Scholar"/>
        </w:rPr>
        <w:t xml:space="preserve">. </w:t>
      </w:r>
      <w:r w:rsidRPr="00BE0037">
        <w:rPr>
          <w:rFonts w:ascii="Helvetica" w:eastAsia="Calibri" w:hAnsi="Helvetica" w:cs="Calibri"/>
        </w:rPr>
        <w:t>Nga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Mông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Cổ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cũng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đón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tiếp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trò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chơi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này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đầu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thế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kỷ</w:t>
      </w:r>
      <w:r w:rsidRPr="00BE0037">
        <w:rPr>
          <w:rFonts w:ascii="Helvetica" w:hAnsi="Helvetica" w:cs="Arial Hebrew Scholar"/>
        </w:rPr>
        <w:t xml:space="preserve"> 7,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người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Moor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Tây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lastRenderedPageBreak/>
        <w:t>Ban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trong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thế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kỷ</w:t>
      </w:r>
      <w:r w:rsidRPr="00BE0037">
        <w:rPr>
          <w:rFonts w:ascii="Helvetica" w:hAnsi="Helvetica" w:cs="Arial Hebrew Scholar"/>
        </w:rPr>
        <w:t xml:space="preserve"> 10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miêu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tả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trong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bản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viết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tay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nổi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tiếng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Libro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de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los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juegos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thế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kỷ</w:t>
      </w:r>
      <w:r w:rsidRPr="00BE0037">
        <w:rPr>
          <w:rFonts w:ascii="Helvetica" w:hAnsi="Helvetica" w:cs="Arial Hebrew Scholar"/>
        </w:rPr>
        <w:t xml:space="preserve"> 13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theo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đường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bộ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xuyên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Siberi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tới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Alaska</w:t>
      </w:r>
      <w:r w:rsidRPr="00BE0037">
        <w:rPr>
          <w:rFonts w:ascii="Helvetica" w:hAnsi="Helvetica" w:cs="Arial Hebrew Scholar"/>
        </w:rPr>
        <w:t xml:space="preserve">. </w:t>
      </w:r>
      <w:r w:rsidRPr="00BE0037">
        <w:rPr>
          <w:rFonts w:ascii="Helvetica" w:eastAsia="Calibri" w:hAnsi="Helvetica" w:cs="Calibri"/>
        </w:rPr>
        <w:t>Lúc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ở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Tư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vua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gọi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chatrang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sau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thế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giới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Hồi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Giáo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thì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trở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thành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shatranji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phiên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theo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tiếng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Tây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Ban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ajedrez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trong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tiếng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Lạp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zatrikion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nhưng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trong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phần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lớn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nước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Châu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Âu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thay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thế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bằng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phiên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bản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Tư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của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shah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nghĩa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vua</w:t>
      </w:r>
      <w:r w:rsidRPr="00BE0037">
        <w:rPr>
          <w:rFonts w:ascii="Helvetica" w:hAnsi="Helvetica" w:cs="Arial Hebrew Scholar"/>
        </w:rPr>
        <w:t xml:space="preserve">. </w:t>
      </w:r>
    </w:p>
    <w:p w14:paraId="56E378D4" w14:textId="700B1690" w:rsidR="00735B1C" w:rsidRPr="00BE0037" w:rsidRDefault="2E623DC9" w:rsidP="2E623DC9">
      <w:pPr>
        <w:spacing w:line="360" w:lineRule="auto"/>
        <w:ind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Một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học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thuyết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rằng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việc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thay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đổi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diễn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ra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bởi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vì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trước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vua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tới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Châu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Âu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thì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buôn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đã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tới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trước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mang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theo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vua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trang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trí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như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đồ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vật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hiếm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cùng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với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chúng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gọi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shah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tên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gọi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sau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này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bị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người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Châu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Âu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chiếm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phát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âm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sai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theo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cách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khác</w:t>
      </w:r>
      <w:r w:rsidRPr="00BE0037">
        <w:rPr>
          <w:rFonts w:ascii="Helvetica" w:hAnsi="Helvetica" w:cs="Arial Hebrew Scholar"/>
        </w:rPr>
        <w:t>.</w:t>
      </w:r>
    </w:p>
    <w:p w14:paraId="6832173A" w14:textId="7AE8AC14" w:rsidR="00C870D6" w:rsidRPr="00BE0037" w:rsidRDefault="00C870D6" w:rsidP="47FE4FB4">
      <w:pPr>
        <w:pStyle w:val="ThngthngWeb"/>
        <w:spacing w:before="120" w:beforeAutospacing="0" w:after="120" w:afterAutospacing="0" w:line="360" w:lineRule="auto"/>
        <w:ind w:firstLine="425"/>
        <w:jc w:val="both"/>
        <w:rPr>
          <w:rFonts w:ascii="Helvetica" w:hAnsi="Helvetica" w:cs="Arial Hebrew Scholar"/>
          <w:sz w:val="26"/>
          <w:szCs w:val="26"/>
        </w:rPr>
      </w:pPr>
    </w:p>
    <w:p w14:paraId="22289D6D" w14:textId="0A6E4A3D" w:rsidR="00F12235" w:rsidRPr="00BE0037" w:rsidRDefault="00862BA4" w:rsidP="47FE4FB4">
      <w:pPr>
        <w:pStyle w:val="oancuaDanhsach"/>
        <w:numPr>
          <w:ilvl w:val="1"/>
          <w:numId w:val="3"/>
        </w:numPr>
        <w:spacing w:line="360" w:lineRule="auto"/>
        <w:ind w:left="0" w:firstLine="426"/>
        <w:jc w:val="both"/>
        <w:outlineLvl w:val="1"/>
        <w:rPr>
          <w:rFonts w:ascii="Helvetica" w:hAnsi="Helvetica" w:cs="Arial Hebrew Scholar"/>
          <w:b/>
          <w:bCs/>
        </w:rPr>
      </w:pPr>
      <w:bookmarkStart w:id="13" w:name="_Toc486970874"/>
      <w:bookmarkStart w:id="14" w:name="_Toc486971279"/>
      <w:bookmarkStart w:id="15" w:name="_Toc486977355"/>
      <w:r w:rsidRPr="00BE0037">
        <w:rPr>
          <w:rFonts w:ascii="Helvetica" w:eastAsia="Calibri" w:hAnsi="Helvetica" w:cs="Calibri"/>
          <w:b/>
          <w:bCs/>
        </w:rPr>
        <w:t>MÔ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TẢ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TRÒ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CHƠI</w:t>
      </w:r>
      <w:bookmarkEnd w:id="13"/>
      <w:bookmarkEnd w:id="14"/>
      <w:bookmarkEnd w:id="15"/>
    </w:p>
    <w:p w14:paraId="18F47991" w14:textId="16A2EE7F" w:rsidR="003874DE" w:rsidRPr="00BE0037" w:rsidRDefault="2E623DC9" w:rsidP="2E623DC9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vua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trò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chơi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chiến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đấu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mà</w:t>
      </w:r>
      <w:r w:rsidRPr="00BE0037">
        <w:rPr>
          <w:rFonts w:ascii="Helvetica" w:hAnsi="Helvetica" w:cs="Arial Hebrew Scholar"/>
        </w:rPr>
        <w:t xml:space="preserve"> 2 </w:t>
      </w:r>
      <w:r w:rsidRPr="00BE0037">
        <w:rPr>
          <w:rFonts w:ascii="Helvetica" w:eastAsia="Calibri" w:hAnsi="Helvetica" w:cs="Calibri"/>
        </w:rPr>
        <w:t>người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chơi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phải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sử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dụng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trí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tuệ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sự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linh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hoạt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của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mình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giành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chiến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thắng</w:t>
      </w:r>
      <w:r w:rsidRPr="00BE0037">
        <w:rPr>
          <w:rFonts w:ascii="Helvetica" w:hAnsi="Helvetica" w:cs="Arial Hebrew Scholar"/>
        </w:rPr>
        <w:t xml:space="preserve">. </w:t>
      </w:r>
      <w:r w:rsidRPr="00BE0037">
        <w:rPr>
          <w:rFonts w:ascii="Helvetica" w:eastAsia="Calibri" w:hAnsi="Helvetica" w:cs="Calibri"/>
        </w:rPr>
        <w:t>Bàn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bao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gồm</w:t>
      </w:r>
      <w:r w:rsidRPr="00BE0037">
        <w:rPr>
          <w:rFonts w:ascii="Helvetica" w:hAnsi="Helvetica" w:cs="Arial Hebrew Scholar"/>
        </w:rPr>
        <w:t xml:space="preserve"> 8 </w:t>
      </w:r>
      <w:r w:rsidRPr="00BE0037">
        <w:rPr>
          <w:rFonts w:ascii="Helvetica" w:eastAsia="Calibri" w:hAnsi="Helvetica" w:cs="Calibri"/>
        </w:rPr>
        <w:t>x</w:t>
      </w:r>
      <w:r w:rsidRPr="00BE0037">
        <w:rPr>
          <w:rFonts w:ascii="Helvetica" w:hAnsi="Helvetica" w:cs="Arial Hebrew Scholar"/>
        </w:rPr>
        <w:t xml:space="preserve"> 8 (64 </w:t>
      </w:r>
      <w:r w:rsidRPr="00BE0037">
        <w:rPr>
          <w:rFonts w:ascii="Helvetica" w:eastAsia="Calibri" w:hAnsi="Helvetica" w:cs="Calibri"/>
        </w:rPr>
        <w:t>ô</w:t>
      </w:r>
      <w:r w:rsidRPr="00BE0037">
        <w:rPr>
          <w:rFonts w:ascii="Helvetica" w:hAnsi="Helvetica" w:cs="Arial Hebrew Scholar"/>
        </w:rPr>
        <w:t xml:space="preserve">) </w:t>
      </w:r>
      <w:r w:rsidRPr="00BE0037">
        <w:rPr>
          <w:rFonts w:ascii="Helvetica" w:eastAsia="Calibri" w:hAnsi="Helvetica" w:cs="Calibri"/>
        </w:rPr>
        <w:t>bao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gồm</w:t>
      </w:r>
      <w:r w:rsidRPr="00BE0037">
        <w:rPr>
          <w:rFonts w:ascii="Helvetica" w:hAnsi="Helvetica" w:cs="Arial Hebrew Scholar"/>
        </w:rPr>
        <w:t xml:space="preserve"> 2 </w:t>
      </w:r>
      <w:r w:rsidRPr="00BE0037">
        <w:rPr>
          <w:rFonts w:ascii="Helvetica" w:eastAsia="Calibri" w:hAnsi="Helvetica" w:cs="Calibri"/>
        </w:rPr>
        <w:t>màu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chính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xen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kẽ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nhau</w:t>
      </w:r>
      <w:r w:rsidRPr="00BE0037">
        <w:rPr>
          <w:rFonts w:ascii="Helvetica" w:hAnsi="Helvetica" w:cs="Arial Hebrew Scholar"/>
        </w:rPr>
        <w:t xml:space="preserve">. </w:t>
      </w:r>
      <w:r w:rsidRPr="00BE0037">
        <w:rPr>
          <w:rFonts w:ascii="Helvetica" w:eastAsia="Calibri" w:hAnsi="Helvetica" w:cs="Calibri"/>
        </w:rPr>
        <w:t>Đặc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biệt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ô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này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chúng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biệt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nhanh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chóng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đường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của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Tượng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sẽ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nói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đến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sau</w:t>
      </w:r>
      <w:r w:rsidRPr="00BE0037">
        <w:rPr>
          <w:rFonts w:ascii="Helvetica" w:hAnsi="Helvetica" w:cs="Arial Hebrew Scholar"/>
        </w:rPr>
        <w:t>.</w:t>
      </w:r>
    </w:p>
    <w:p w14:paraId="6CA6D7F6" w14:textId="77777777" w:rsidR="00F12235" w:rsidRPr="00BE0037" w:rsidRDefault="00F12235" w:rsidP="00FB23BB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  <w:bCs/>
        </w:rPr>
      </w:pPr>
    </w:p>
    <w:p w14:paraId="19962231" w14:textId="6A54409E" w:rsidR="003874DE" w:rsidRPr="00BE0037" w:rsidRDefault="005E0709" w:rsidP="00970082">
      <w:pPr>
        <w:pStyle w:val="oancuaDanhsach"/>
        <w:spacing w:line="360" w:lineRule="auto"/>
        <w:ind w:left="0"/>
        <w:jc w:val="center"/>
        <w:rPr>
          <w:rFonts w:ascii="Helvetica" w:hAnsi="Helvetica" w:cs="Arial Hebrew Scholar"/>
          <w:bCs/>
        </w:rPr>
      </w:pPr>
      <w:r w:rsidRPr="00BE0037">
        <w:rPr>
          <w:rFonts w:ascii="Helvetica" w:hAnsi="Helvetica" w:cs="Arial Hebrew Scholar"/>
          <w:noProof/>
          <w:lang w:eastAsia="en-US"/>
        </w:rPr>
        <w:lastRenderedPageBreak/>
        <w:drawing>
          <wp:inline distT="0" distB="0" distL="0" distR="0" wp14:anchorId="6F515E7A" wp14:editId="1FA263CF">
            <wp:extent cx="4585233" cy="456012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981" t="18702" r="38975" b="19309"/>
                    <a:stretch/>
                  </pic:blipFill>
                  <pic:spPr bwMode="auto">
                    <a:xfrm>
                      <a:off x="0" y="0"/>
                      <a:ext cx="4585233" cy="456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ECD57" w14:textId="77777777" w:rsidR="00F12235" w:rsidRPr="00BE0037" w:rsidRDefault="00F12235" w:rsidP="00FB23BB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  <w:bCs/>
        </w:rPr>
      </w:pPr>
    </w:p>
    <w:p w14:paraId="7516C9FC" w14:textId="7E82F7FA" w:rsidR="003874DE" w:rsidRPr="00BE0037" w:rsidRDefault="2E623DC9" w:rsidP="2E623DC9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Trên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bàn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tất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cả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32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mỗi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đội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bao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gồm</w:t>
      </w:r>
      <w:r w:rsidRPr="00BE0037">
        <w:rPr>
          <w:rFonts w:ascii="Helvetica" w:hAnsi="Helvetica" w:cs="Arial Hebrew Scholar"/>
        </w:rPr>
        <w:t xml:space="preserve"> 16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: 8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Tốt</w:t>
      </w:r>
      <w:r w:rsidRPr="00BE0037">
        <w:rPr>
          <w:rFonts w:ascii="Helvetica" w:hAnsi="Helvetica" w:cs="Arial Hebrew Scholar"/>
        </w:rPr>
        <w:t xml:space="preserve">, 2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Tượng</w:t>
      </w:r>
      <w:r w:rsidRPr="00BE0037">
        <w:rPr>
          <w:rFonts w:ascii="Helvetica" w:hAnsi="Helvetica" w:cs="Arial Hebrew Scholar"/>
        </w:rPr>
        <w:t xml:space="preserve">, 2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Mã</w:t>
      </w:r>
      <w:r w:rsidRPr="00BE0037">
        <w:rPr>
          <w:rFonts w:ascii="Helvetica" w:hAnsi="Helvetica" w:cs="Arial Hebrew Scholar"/>
        </w:rPr>
        <w:t xml:space="preserve">, 2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Xe</w:t>
      </w:r>
      <w:r w:rsidRPr="00BE0037">
        <w:rPr>
          <w:rFonts w:ascii="Helvetica" w:hAnsi="Helvetica" w:cs="Arial Hebrew Scholar"/>
        </w:rPr>
        <w:t xml:space="preserve">, 1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Hậu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1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Vua</w:t>
      </w:r>
      <w:r w:rsidRPr="00BE0037">
        <w:rPr>
          <w:rFonts w:ascii="Helvetica" w:hAnsi="Helvetica" w:cs="Arial Hebrew Scholar"/>
        </w:rPr>
        <w:t xml:space="preserve">. </w:t>
      </w:r>
    </w:p>
    <w:p w14:paraId="142944BC" w14:textId="241B18B5" w:rsidR="00F12235" w:rsidRPr="00BE0037" w:rsidRDefault="2E623DC9" w:rsidP="2E623DC9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Khi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ván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bắt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đầu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bàn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sắp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xếp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mỗi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đấu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thủ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đều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ô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trắng</w:t>
      </w:r>
      <w:r w:rsidRPr="00BE0037">
        <w:rPr>
          <w:rFonts w:ascii="Helvetica" w:hAnsi="Helvetica" w:cs="Arial Hebrew Scholar"/>
        </w:rPr>
        <w:t xml:space="preserve"> (</w:t>
      </w:r>
      <w:r w:rsidRPr="00BE0037">
        <w:rPr>
          <w:rFonts w:ascii="Helvetica" w:eastAsia="Calibri" w:hAnsi="Helvetica" w:cs="Calibri"/>
        </w:rPr>
        <w:t>hoặc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ô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màu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nhạt</w:t>
      </w:r>
      <w:r w:rsidRPr="00BE0037">
        <w:rPr>
          <w:rFonts w:ascii="Helvetica" w:hAnsi="Helvetica" w:cs="Arial Hebrew Scholar"/>
        </w:rPr>
        <w:t xml:space="preserve">) </w:t>
      </w:r>
      <w:r w:rsidRPr="00BE0037">
        <w:rPr>
          <w:rFonts w:ascii="Helvetica" w:eastAsia="Calibri" w:hAnsi="Helvetica" w:cs="Calibri"/>
        </w:rPr>
        <w:t>ở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góc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dưới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tay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phải</w:t>
      </w:r>
      <w:r w:rsidRPr="00BE0037">
        <w:rPr>
          <w:rFonts w:ascii="Helvetica" w:hAnsi="Helvetica" w:cs="Arial Hebrew Scholar"/>
        </w:rPr>
        <w:t xml:space="preserve">. </w:t>
      </w:r>
      <w:r w:rsidRPr="00BE0037">
        <w:rPr>
          <w:rFonts w:ascii="Helvetica" w:eastAsia="Calibri" w:hAnsi="Helvetica" w:cs="Calibri"/>
        </w:rPr>
        <w:t>Các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bố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trí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cùng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một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kiểu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mỗi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lần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chơi</w:t>
      </w:r>
      <w:r w:rsidRPr="00BE0037">
        <w:rPr>
          <w:rFonts w:ascii="Helvetica" w:hAnsi="Helvetica" w:cs="Arial Hebrew Scholar"/>
        </w:rPr>
        <w:t xml:space="preserve">. </w:t>
      </w:r>
      <w:r w:rsidRPr="00BE0037">
        <w:rPr>
          <w:rFonts w:ascii="Helvetica" w:eastAsia="Calibri" w:hAnsi="Helvetica" w:cs="Calibri"/>
        </w:rPr>
        <w:t>Hàng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thứ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hai</w:t>
      </w:r>
      <w:r w:rsidRPr="00BE0037">
        <w:rPr>
          <w:rFonts w:ascii="Helvetica" w:hAnsi="Helvetica" w:cs="Arial Hebrew Scholar"/>
        </w:rPr>
        <w:t xml:space="preserve"> (</w:t>
      </w:r>
      <w:r w:rsidRPr="00BE0037">
        <w:rPr>
          <w:rFonts w:ascii="Helvetica" w:eastAsia="Calibri" w:hAnsi="Helvetica" w:cs="Calibri"/>
        </w:rPr>
        <w:t>hoặc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bậc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hai</w:t>
      </w:r>
      <w:r w:rsidRPr="00BE0037">
        <w:rPr>
          <w:rFonts w:ascii="Helvetica" w:hAnsi="Helvetica" w:cs="Arial Hebrew Scholar"/>
        </w:rPr>
        <w:t xml:space="preserve">)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dãy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những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tốt</w:t>
      </w:r>
      <w:r w:rsidRPr="00BE0037">
        <w:rPr>
          <w:rFonts w:ascii="Helvetica" w:hAnsi="Helvetica" w:cs="Arial Hebrew Scholar"/>
        </w:rPr>
        <w:t xml:space="preserve">.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xe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nằm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ở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hai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góc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mã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nằm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cạnh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đó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tiếp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theo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tượng</w:t>
      </w:r>
      <w:r w:rsidRPr="00BE0037">
        <w:rPr>
          <w:rFonts w:ascii="Helvetica" w:hAnsi="Helvetica" w:cs="Arial Hebrew Scholar"/>
        </w:rPr>
        <w:t xml:space="preserve">. </w:t>
      </w:r>
      <w:r w:rsidRPr="00BE0037">
        <w:rPr>
          <w:rFonts w:ascii="Helvetica" w:eastAsia="Calibri" w:hAnsi="Helvetica" w:cs="Calibri"/>
        </w:rPr>
        <w:t>Cuối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cùng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hậu</w:t>
      </w:r>
      <w:r w:rsidRPr="00BE0037">
        <w:rPr>
          <w:rFonts w:ascii="Helvetica" w:hAnsi="Helvetica" w:cs="Arial Hebrew Scholar"/>
        </w:rPr>
        <w:t xml:space="preserve"> (</w:t>
      </w:r>
      <w:r w:rsidRPr="00BE0037">
        <w:rPr>
          <w:rFonts w:ascii="Helvetica" w:eastAsia="Calibri" w:hAnsi="Helvetica" w:cs="Calibri"/>
        </w:rPr>
        <w:t>hậu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đen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ô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đen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hậu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trắng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ô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trắng</w:t>
      </w:r>
      <w:r w:rsidRPr="00BE0037">
        <w:rPr>
          <w:rFonts w:ascii="Helvetica" w:hAnsi="Helvetica" w:cs="Arial Hebrew Scholar"/>
        </w:rPr>
        <w:t xml:space="preserve">)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vua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nằm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ở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ô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còn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lại</w:t>
      </w:r>
      <w:r w:rsidRPr="00BE0037">
        <w:rPr>
          <w:rFonts w:ascii="Helvetica" w:hAnsi="Helvetica" w:cs="Arial Hebrew Scholar"/>
        </w:rPr>
        <w:t>.</w:t>
      </w:r>
    </w:p>
    <w:p w14:paraId="4C77ACB8" w14:textId="51CF59F9" w:rsidR="005E0709" w:rsidRPr="00BE0037" w:rsidRDefault="2E623DC9" w:rsidP="2E623DC9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Mỗi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cách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nhau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nhưng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mục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đích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chính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của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bộ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môn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vua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này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sao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ăn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vua</w:t>
      </w:r>
      <w:r w:rsidRPr="00BE0037">
        <w:rPr>
          <w:rFonts w:ascii="Helvetica" w:hAnsi="Helvetica" w:cs="Arial Hebrew Scholar"/>
        </w:rPr>
        <w:t xml:space="preserve">. </w:t>
      </w:r>
      <w:r w:rsidRPr="00BE0037">
        <w:rPr>
          <w:rFonts w:ascii="Helvetica" w:eastAsia="Calibri" w:hAnsi="Helvetica" w:cs="Calibri"/>
        </w:rPr>
        <w:t>Sử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dụng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ưu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thế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của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từng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bẫy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đối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phương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cố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gắng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không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hao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tốn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binh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sĩ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của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mình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một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trong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những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điều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quan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trọng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biết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chơi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vua</w:t>
      </w:r>
      <w:r w:rsidRPr="00BE0037">
        <w:rPr>
          <w:rFonts w:ascii="Helvetica" w:hAnsi="Helvetica" w:cs="Arial Hebrew Scholar"/>
        </w:rPr>
        <w:t>.</w:t>
      </w:r>
    </w:p>
    <w:p w14:paraId="5FA9C9EB" w14:textId="5E9C1F38" w:rsidR="0024401F" w:rsidRPr="00BE0037" w:rsidRDefault="2E623DC9" w:rsidP="2E623DC9">
      <w:pPr>
        <w:pStyle w:val="oancuaDanhsach"/>
        <w:spacing w:line="360" w:lineRule="auto"/>
        <w:ind w:left="284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Cách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thức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chuyển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bắt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của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trong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vua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mô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tả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như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sau</w:t>
      </w:r>
      <w:r w:rsidRPr="00BE0037">
        <w:rPr>
          <w:rFonts w:ascii="Helvetica" w:hAnsi="Helvetica" w:cs="Arial Hebrew Scholar"/>
        </w:rPr>
        <w:t>:</w:t>
      </w:r>
    </w:p>
    <w:p w14:paraId="0FB42D5E" w14:textId="67CD0DF0" w:rsidR="0024401F" w:rsidRPr="00BE0037" w:rsidRDefault="0024401F" w:rsidP="0024401F">
      <w:pPr>
        <w:pStyle w:val="oancuaDanhsach"/>
        <w:spacing w:line="360" w:lineRule="auto"/>
        <w:ind w:left="284"/>
        <w:jc w:val="both"/>
        <w:rPr>
          <w:rFonts w:ascii="Helvetica" w:hAnsi="Helvetica" w:cs="Arial Hebrew Scholar"/>
          <w:bCs/>
        </w:rPr>
      </w:pPr>
    </w:p>
    <w:p w14:paraId="0E3D1F55" w14:textId="77777777" w:rsidR="0024401F" w:rsidRPr="00BE0037" w:rsidRDefault="0024401F" w:rsidP="2E623DC9">
      <w:pPr>
        <w:pStyle w:val="oancuaDanhsach"/>
        <w:spacing w:line="360" w:lineRule="auto"/>
        <w:ind w:left="284"/>
        <w:jc w:val="both"/>
        <w:rPr>
          <w:rFonts w:ascii="Helvetica" w:hAnsi="Helvetica" w:cs="Arial Hebrew Scholar"/>
          <w:b/>
          <w:bCs/>
        </w:rPr>
      </w:pPr>
      <w:r w:rsidRPr="00BE0037">
        <w:rPr>
          <w:rFonts w:ascii="Helvetica" w:hAnsi="Helvetica" w:cs="Arial Hebrew Scholar"/>
          <w:noProof/>
          <w:sz w:val="24"/>
          <w:szCs w:val="24"/>
          <w:lang w:eastAsia="en-US"/>
        </w:rPr>
        <w:lastRenderedPageBreak/>
        <w:drawing>
          <wp:anchor distT="0" distB="0" distL="114300" distR="114300" simplePos="0" relativeHeight="251658260" behindDoc="0" locked="0" layoutInCell="1" allowOverlap="1" wp14:anchorId="2D88C1E9" wp14:editId="7283D079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2673985" cy="2035175"/>
            <wp:effectExtent l="0" t="0" r="0" b="3175"/>
            <wp:wrapSquare wrapText="bothSides"/>
            <wp:docPr id="4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98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E0037">
        <w:rPr>
          <w:rFonts w:ascii="Helvetica" w:eastAsia="Calibri" w:hAnsi="Helvetica" w:cs="Calibri"/>
          <w:b/>
          <w:bCs/>
        </w:rPr>
        <w:t>Vua</w:t>
      </w:r>
      <w:r w:rsidRPr="00BE0037">
        <w:rPr>
          <w:rFonts w:ascii="Helvetica" w:hAnsi="Helvetica" w:cs="Arial Hebrew Scholar"/>
          <w:b/>
          <w:bCs/>
        </w:rPr>
        <w:t>:</w:t>
      </w:r>
    </w:p>
    <w:p w14:paraId="59E7AB7C" w14:textId="5D4740DA" w:rsidR="0024401F" w:rsidRPr="00BE0037" w:rsidRDefault="2E623DC9" w:rsidP="2E623DC9">
      <w:pPr>
        <w:pStyle w:val="oancuaDanhsach"/>
        <w:numPr>
          <w:ilvl w:val="0"/>
          <w:numId w:val="19"/>
        </w:numPr>
        <w:spacing w:before="0" w:after="200" w:line="276" w:lineRule="auto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Chỉ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phép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đi</w:t>
      </w:r>
      <w:r w:rsidRPr="00BE0037">
        <w:rPr>
          <w:rFonts w:ascii="Helvetica" w:hAnsi="Helvetica" w:cs="Arial Hebrew Scholar"/>
        </w:rPr>
        <w:t xml:space="preserve"> 1 </w:t>
      </w:r>
      <w:r w:rsidRPr="00BE0037">
        <w:rPr>
          <w:rFonts w:ascii="Helvetica" w:eastAsia="Calibri" w:hAnsi="Helvetica" w:cs="Calibri"/>
        </w:rPr>
        <w:t>ô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mỗi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lượt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theo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hàng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dọc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ngang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hoặc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chéo</w:t>
      </w:r>
      <w:r w:rsidRPr="00BE0037">
        <w:rPr>
          <w:rFonts w:ascii="Helvetica" w:hAnsi="Helvetica" w:cs="Arial Hebrew Scholar"/>
        </w:rPr>
        <w:t>.</w:t>
      </w:r>
    </w:p>
    <w:p w14:paraId="27AAA950" w14:textId="29A28A97" w:rsidR="0024401F" w:rsidRPr="00BE0037" w:rsidRDefault="2E623DC9" w:rsidP="2E623DC9">
      <w:pPr>
        <w:pStyle w:val="oancuaDanhsach"/>
        <w:numPr>
          <w:ilvl w:val="0"/>
          <w:numId w:val="19"/>
        </w:numPr>
        <w:spacing w:before="0" w:after="200" w:line="276" w:lineRule="auto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Nếu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gặp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vật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cản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đường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màu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thì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sẽ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phép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ăn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đó</w:t>
      </w:r>
    </w:p>
    <w:p w14:paraId="5986EF16" w14:textId="014D9C6A" w:rsidR="0024401F" w:rsidRPr="00BE0037" w:rsidRDefault="0024401F" w:rsidP="0024401F">
      <w:pPr>
        <w:spacing w:before="0" w:after="200" w:line="276" w:lineRule="auto"/>
        <w:ind w:firstLine="284"/>
        <w:rPr>
          <w:rFonts w:ascii="Helvetica" w:hAnsi="Helvetica" w:cs="Arial Hebrew Scholar"/>
          <w:b/>
        </w:rPr>
      </w:pPr>
    </w:p>
    <w:p w14:paraId="77D2565D" w14:textId="77777777" w:rsidR="002A14EA" w:rsidRPr="00BE0037" w:rsidRDefault="002A14EA" w:rsidP="0024401F">
      <w:pPr>
        <w:spacing w:before="0" w:after="200" w:line="276" w:lineRule="auto"/>
        <w:ind w:firstLine="284"/>
        <w:rPr>
          <w:rFonts w:ascii="Helvetica" w:hAnsi="Helvetica" w:cs="Arial Hebrew Scholar"/>
          <w:b/>
        </w:rPr>
      </w:pPr>
    </w:p>
    <w:p w14:paraId="288F033F" w14:textId="77777777" w:rsidR="0024401F" w:rsidRPr="00BE0037" w:rsidRDefault="0024401F" w:rsidP="2E623DC9">
      <w:pPr>
        <w:spacing w:before="0" w:after="200" w:line="276" w:lineRule="auto"/>
        <w:ind w:firstLine="284"/>
        <w:rPr>
          <w:rFonts w:ascii="Helvetica" w:hAnsi="Helvetica" w:cs="Arial Hebrew Scholar"/>
          <w:b/>
          <w:bCs/>
        </w:rPr>
      </w:pPr>
      <w:r w:rsidRPr="00BE0037">
        <w:rPr>
          <w:rFonts w:ascii="Helvetica" w:hAnsi="Helvetica" w:cs="Arial Hebrew Scholar"/>
          <w:b/>
          <w:noProof/>
          <w:sz w:val="24"/>
          <w:szCs w:val="24"/>
          <w:lang w:eastAsia="en-US"/>
        </w:rPr>
        <w:drawing>
          <wp:anchor distT="0" distB="0" distL="114300" distR="114300" simplePos="0" relativeHeight="251658261" behindDoc="0" locked="0" layoutInCell="1" allowOverlap="1" wp14:anchorId="45E1A113" wp14:editId="7BED3E20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645410" cy="1983105"/>
            <wp:effectExtent l="0" t="0" r="2540" b="0"/>
            <wp:wrapSquare wrapText="bothSides"/>
            <wp:docPr id="48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54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0037">
        <w:rPr>
          <w:rFonts w:ascii="Helvetica" w:eastAsia="Calibri" w:hAnsi="Helvetica" w:cs="Calibri"/>
          <w:b/>
          <w:bCs/>
        </w:rPr>
        <w:t>Hậu</w:t>
      </w:r>
      <w:r w:rsidRPr="00BE0037">
        <w:rPr>
          <w:rFonts w:ascii="Helvetica" w:hAnsi="Helvetica" w:cs="Arial Hebrew Scholar"/>
          <w:b/>
          <w:bCs/>
        </w:rPr>
        <w:t>:</w:t>
      </w:r>
    </w:p>
    <w:p w14:paraId="117C6314" w14:textId="71C66D31" w:rsidR="0024401F" w:rsidRPr="00BE0037" w:rsidRDefault="2E623DC9" w:rsidP="2E623DC9">
      <w:pPr>
        <w:pStyle w:val="oancuaDanhsach"/>
        <w:numPr>
          <w:ilvl w:val="0"/>
          <w:numId w:val="19"/>
        </w:numPr>
        <w:spacing w:before="0" w:after="200" w:line="276" w:lineRule="auto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Đây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coi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mạnh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nhất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bàn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nó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phép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chuyển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nhiều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ô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theo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hàng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dọc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ngang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chéo</w:t>
      </w:r>
    </w:p>
    <w:p w14:paraId="6BF1ABE9" w14:textId="5249CDFB" w:rsidR="0024401F" w:rsidRPr="00BE0037" w:rsidRDefault="2E623DC9" w:rsidP="2E623DC9">
      <w:pPr>
        <w:pStyle w:val="oancuaDanhsach"/>
        <w:numPr>
          <w:ilvl w:val="0"/>
          <w:numId w:val="19"/>
        </w:numPr>
        <w:spacing w:before="0" w:after="200" w:line="276" w:lineRule="auto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Nếu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đường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gặp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phía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đối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thủ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thì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ăn</w:t>
      </w:r>
      <w:r w:rsidRPr="00BE0037">
        <w:rPr>
          <w:rFonts w:ascii="Helvetica" w:hAnsi="Helvetica" w:cs="Arial Hebrew Scholar"/>
        </w:rPr>
        <w:t>.</w:t>
      </w:r>
      <w:r w:rsidRPr="00BE0037">
        <w:rPr>
          <w:rFonts w:ascii="Helvetica" w:hAnsi="Helvetica" w:cs="Arial Hebrew Scholar"/>
          <w:noProof/>
          <w:sz w:val="24"/>
          <w:szCs w:val="24"/>
        </w:rPr>
        <w:t xml:space="preserve"> </w:t>
      </w:r>
    </w:p>
    <w:p w14:paraId="4C97FF8F" w14:textId="10261C89" w:rsidR="0024401F" w:rsidRPr="00BE0037" w:rsidRDefault="0024401F" w:rsidP="0024401F">
      <w:pPr>
        <w:pStyle w:val="oancuaDanhsach"/>
        <w:spacing w:line="360" w:lineRule="auto"/>
        <w:ind w:left="284"/>
        <w:jc w:val="both"/>
        <w:rPr>
          <w:rFonts w:ascii="Helvetica" w:hAnsi="Helvetica" w:cs="Arial Hebrew Scholar"/>
          <w:b/>
          <w:bCs/>
        </w:rPr>
      </w:pPr>
    </w:p>
    <w:p w14:paraId="040D2FB7" w14:textId="77777777" w:rsidR="002A14EA" w:rsidRPr="00BE0037" w:rsidRDefault="002A14EA" w:rsidP="0024401F">
      <w:pPr>
        <w:pStyle w:val="oancuaDanhsach"/>
        <w:spacing w:line="360" w:lineRule="auto"/>
        <w:ind w:left="284"/>
        <w:jc w:val="both"/>
        <w:rPr>
          <w:rFonts w:ascii="Helvetica" w:hAnsi="Helvetica" w:cs="Arial Hebrew Scholar"/>
          <w:b/>
          <w:bCs/>
        </w:rPr>
      </w:pPr>
    </w:p>
    <w:p w14:paraId="7E33ED68" w14:textId="032B91C4" w:rsidR="0024401F" w:rsidRPr="00BE0037" w:rsidRDefault="2E623DC9" w:rsidP="2E623DC9">
      <w:pPr>
        <w:pStyle w:val="oancuaDanhsach"/>
        <w:spacing w:line="360" w:lineRule="auto"/>
        <w:ind w:left="284"/>
        <w:jc w:val="both"/>
        <w:rPr>
          <w:rFonts w:ascii="Helvetica" w:hAnsi="Helvetica" w:cs="Arial Hebrew Scholar"/>
          <w:b/>
          <w:bCs/>
        </w:rPr>
      </w:pPr>
      <w:r w:rsidRPr="00BE0037">
        <w:rPr>
          <w:rFonts w:ascii="Helvetica" w:eastAsia="Calibri" w:hAnsi="Helvetica" w:cs="Calibri"/>
          <w:b/>
          <w:bCs/>
        </w:rPr>
        <w:t>Tịnh</w:t>
      </w:r>
      <w:r w:rsidRPr="00BE0037">
        <w:rPr>
          <w:rFonts w:ascii="Helvetica" w:hAnsi="Helvetica" w:cs="Arial Hebrew Scholar"/>
          <w:b/>
          <w:bCs/>
        </w:rPr>
        <w:t>:</w:t>
      </w:r>
    </w:p>
    <w:p w14:paraId="2927B488" w14:textId="77777777" w:rsidR="0024401F" w:rsidRPr="00BE0037" w:rsidRDefault="0024401F" w:rsidP="2E623DC9">
      <w:pPr>
        <w:pStyle w:val="oancuaDanhsach"/>
        <w:numPr>
          <w:ilvl w:val="0"/>
          <w:numId w:val="19"/>
        </w:numPr>
        <w:spacing w:line="360" w:lineRule="auto"/>
        <w:jc w:val="both"/>
        <w:rPr>
          <w:rFonts w:ascii="Helvetica" w:hAnsi="Helvetica" w:cs="Arial Hebrew Scholar"/>
        </w:rPr>
      </w:pPr>
      <w:r w:rsidRPr="00BE0037">
        <w:rPr>
          <w:rFonts w:ascii="Helvetica" w:hAnsi="Helvetica" w:cs="Arial Hebrew Scholar"/>
          <w:noProof/>
          <w:sz w:val="24"/>
          <w:szCs w:val="24"/>
          <w:lang w:eastAsia="en-US"/>
        </w:rPr>
        <w:drawing>
          <wp:anchor distT="0" distB="0" distL="114300" distR="114300" simplePos="0" relativeHeight="251658262" behindDoc="0" locked="0" layoutInCell="1" allowOverlap="1" wp14:anchorId="577544DD" wp14:editId="48DFBA36">
            <wp:simplePos x="0" y="0"/>
            <wp:positionH relativeFrom="margin">
              <wp:align>right</wp:align>
            </wp:positionH>
            <wp:positionV relativeFrom="paragraph">
              <wp:posOffset>3810</wp:posOffset>
            </wp:positionV>
            <wp:extent cx="2642235" cy="1981835"/>
            <wp:effectExtent l="0" t="0" r="5715" b="0"/>
            <wp:wrapSquare wrapText="bothSides"/>
            <wp:docPr id="49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235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0037">
        <w:rPr>
          <w:rFonts w:ascii="Helvetica" w:eastAsia="Calibri" w:hAnsi="Helvetica" w:cs="Calibri"/>
        </w:rPr>
        <w:t>Có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chéo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nhiều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ô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đang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đứng</w:t>
      </w:r>
    </w:p>
    <w:p w14:paraId="734581B9" w14:textId="0D57128C" w:rsidR="0024401F" w:rsidRPr="00BE0037" w:rsidRDefault="2E623DC9" w:rsidP="2E623DC9">
      <w:pPr>
        <w:pStyle w:val="oancuaDanhsach"/>
        <w:numPr>
          <w:ilvl w:val="0"/>
          <w:numId w:val="19"/>
        </w:numPr>
        <w:spacing w:line="360" w:lineRule="auto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Tịnh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đen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chỉ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chuyển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dãy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ô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đen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tịnh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trắng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chỉ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chuyển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dãy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ô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trắng</w:t>
      </w:r>
      <w:r w:rsidRPr="00BE0037">
        <w:rPr>
          <w:rFonts w:ascii="Helvetica" w:hAnsi="Helvetica" w:cs="Arial Hebrew Scholar"/>
        </w:rPr>
        <w:t>.</w:t>
      </w:r>
    </w:p>
    <w:p w14:paraId="4C8E7883" w14:textId="7903BECA" w:rsidR="0024401F" w:rsidRPr="00BE0037" w:rsidRDefault="2E623DC9" w:rsidP="2E623DC9">
      <w:pPr>
        <w:pStyle w:val="oancuaDanhsach"/>
        <w:numPr>
          <w:ilvl w:val="0"/>
          <w:numId w:val="19"/>
        </w:numPr>
        <w:spacing w:line="360" w:lineRule="auto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Nếu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gặp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đối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thủ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trong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quá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trình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chuyển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thì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phép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ăn</w:t>
      </w:r>
      <w:r w:rsidRPr="00BE0037">
        <w:rPr>
          <w:rFonts w:ascii="Helvetica" w:hAnsi="Helvetica" w:cs="Arial Hebrew Scholar"/>
        </w:rPr>
        <w:t>.</w:t>
      </w:r>
      <w:r w:rsidRPr="00BE0037">
        <w:rPr>
          <w:rFonts w:ascii="Helvetica" w:hAnsi="Helvetica" w:cs="Arial Hebrew Scholar"/>
          <w:noProof/>
          <w:sz w:val="24"/>
          <w:szCs w:val="24"/>
        </w:rPr>
        <w:t xml:space="preserve"> </w:t>
      </w:r>
    </w:p>
    <w:p w14:paraId="10B21F6C" w14:textId="36CACF73" w:rsidR="0024401F" w:rsidRPr="00BE0037" w:rsidRDefault="0024401F" w:rsidP="0024401F">
      <w:pPr>
        <w:pStyle w:val="oancuaDanhsach"/>
        <w:spacing w:line="360" w:lineRule="auto"/>
        <w:ind w:left="1004"/>
        <w:jc w:val="both"/>
        <w:rPr>
          <w:rFonts w:ascii="Helvetica" w:hAnsi="Helvetica" w:cs="Arial Hebrew Scholar"/>
          <w:bCs/>
        </w:rPr>
      </w:pPr>
    </w:p>
    <w:p w14:paraId="521E1DC6" w14:textId="77777777" w:rsidR="002A14EA" w:rsidRPr="00BE0037" w:rsidRDefault="002A14EA" w:rsidP="0024401F">
      <w:pPr>
        <w:pStyle w:val="oancuaDanhsach"/>
        <w:spacing w:line="360" w:lineRule="auto"/>
        <w:ind w:left="284"/>
        <w:rPr>
          <w:rFonts w:ascii="Helvetica" w:hAnsi="Helvetica" w:cs="Arial Hebrew Scholar"/>
          <w:b/>
          <w:noProof/>
        </w:rPr>
      </w:pPr>
    </w:p>
    <w:p w14:paraId="7A65EF18" w14:textId="77777777" w:rsidR="002A14EA" w:rsidRPr="00BE0037" w:rsidRDefault="002A14EA" w:rsidP="0024401F">
      <w:pPr>
        <w:pStyle w:val="oancuaDanhsach"/>
        <w:spacing w:line="360" w:lineRule="auto"/>
        <w:ind w:left="284"/>
        <w:rPr>
          <w:rFonts w:ascii="Helvetica" w:hAnsi="Helvetica" w:cs="Arial Hebrew Scholar"/>
          <w:b/>
          <w:noProof/>
        </w:rPr>
      </w:pPr>
    </w:p>
    <w:p w14:paraId="0A31E449" w14:textId="77777777" w:rsidR="002A14EA" w:rsidRPr="00BE0037" w:rsidRDefault="002A14EA" w:rsidP="0024401F">
      <w:pPr>
        <w:pStyle w:val="oancuaDanhsach"/>
        <w:spacing w:line="360" w:lineRule="auto"/>
        <w:ind w:left="284"/>
        <w:rPr>
          <w:rFonts w:ascii="Helvetica" w:hAnsi="Helvetica" w:cs="Arial Hebrew Scholar"/>
          <w:b/>
          <w:noProof/>
        </w:rPr>
      </w:pPr>
    </w:p>
    <w:p w14:paraId="63F0437F" w14:textId="77777777" w:rsidR="002A14EA" w:rsidRPr="00BE0037" w:rsidRDefault="002A14EA" w:rsidP="0024401F">
      <w:pPr>
        <w:pStyle w:val="oancuaDanhsach"/>
        <w:spacing w:line="360" w:lineRule="auto"/>
        <w:ind w:left="284"/>
        <w:rPr>
          <w:rFonts w:ascii="Helvetica" w:hAnsi="Helvetica" w:cs="Arial Hebrew Scholar"/>
          <w:b/>
          <w:noProof/>
        </w:rPr>
      </w:pPr>
    </w:p>
    <w:p w14:paraId="372CAC0A" w14:textId="77777777" w:rsidR="002A14EA" w:rsidRPr="00BE0037" w:rsidRDefault="002A14EA" w:rsidP="0024401F">
      <w:pPr>
        <w:pStyle w:val="oancuaDanhsach"/>
        <w:spacing w:line="360" w:lineRule="auto"/>
        <w:ind w:left="284"/>
        <w:rPr>
          <w:rFonts w:ascii="Helvetica" w:hAnsi="Helvetica" w:cs="Arial Hebrew Scholar"/>
          <w:b/>
          <w:noProof/>
        </w:rPr>
      </w:pPr>
    </w:p>
    <w:p w14:paraId="78D334AA" w14:textId="77777777" w:rsidR="002A14EA" w:rsidRPr="00BE0037" w:rsidRDefault="002A14EA" w:rsidP="0024401F">
      <w:pPr>
        <w:pStyle w:val="oancuaDanhsach"/>
        <w:spacing w:line="360" w:lineRule="auto"/>
        <w:ind w:left="284"/>
        <w:rPr>
          <w:rFonts w:ascii="Helvetica" w:hAnsi="Helvetica" w:cs="Arial Hebrew Scholar"/>
          <w:b/>
          <w:noProof/>
        </w:rPr>
      </w:pPr>
    </w:p>
    <w:p w14:paraId="1C6C1FF1" w14:textId="367F66B8" w:rsidR="0024401F" w:rsidRPr="00BE0037" w:rsidRDefault="0024401F" w:rsidP="0024401F">
      <w:pPr>
        <w:pStyle w:val="oancuaDanhsach"/>
        <w:spacing w:line="360" w:lineRule="auto"/>
        <w:ind w:left="284"/>
        <w:rPr>
          <w:rFonts w:ascii="Helvetica" w:hAnsi="Helvetica" w:cs="Arial Hebrew Scholar"/>
          <w:b/>
          <w:noProof/>
        </w:rPr>
      </w:pPr>
      <w:r w:rsidRPr="00BE0037">
        <w:rPr>
          <w:rFonts w:ascii="Helvetica" w:eastAsia="Calibri" w:hAnsi="Helvetica" w:cs="Calibri"/>
          <w:b/>
          <w:noProof/>
        </w:rPr>
        <w:t>Mã</w:t>
      </w:r>
      <w:r w:rsidRPr="00BE0037">
        <w:rPr>
          <w:rFonts w:ascii="Helvetica" w:hAnsi="Helvetica" w:cs="Arial Hebrew Scholar"/>
          <w:b/>
          <w:noProof/>
        </w:rPr>
        <w:t>:</w:t>
      </w:r>
    </w:p>
    <w:p w14:paraId="7B1232BE" w14:textId="77777777" w:rsidR="0024401F" w:rsidRPr="00BE0037" w:rsidRDefault="0024401F" w:rsidP="2E623DC9">
      <w:pPr>
        <w:pStyle w:val="oancuaDanhsach"/>
        <w:numPr>
          <w:ilvl w:val="0"/>
          <w:numId w:val="19"/>
        </w:numPr>
        <w:spacing w:before="0" w:after="200" w:line="276" w:lineRule="auto"/>
        <w:rPr>
          <w:rFonts w:ascii="Helvetica" w:hAnsi="Helvetica" w:cs="Arial Hebrew Scholar"/>
        </w:rPr>
      </w:pPr>
      <w:r w:rsidRPr="00BE0037">
        <w:rPr>
          <w:rFonts w:ascii="Helvetica" w:hAnsi="Helvetica" w:cs="Arial Hebrew Scholar"/>
          <w:noProof/>
          <w:lang w:eastAsia="en-US"/>
        </w:rPr>
        <w:drawing>
          <wp:anchor distT="0" distB="0" distL="114300" distR="114300" simplePos="0" relativeHeight="251658263" behindDoc="0" locked="0" layoutInCell="1" allowOverlap="1" wp14:anchorId="49F780FC" wp14:editId="371C1572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2627630" cy="1998345"/>
            <wp:effectExtent l="0" t="0" r="1270" b="1905"/>
            <wp:wrapSquare wrapText="bothSides"/>
            <wp:docPr id="59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mã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phép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chuyển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theo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hình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chữ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tính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từ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khoảng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cách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đứng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có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nhảy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bàn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đến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vị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trí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không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bị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cản</w:t>
      </w:r>
      <w:r w:rsidRPr="00BE0037">
        <w:rPr>
          <w:rFonts w:ascii="Helvetica" w:hAnsi="Helvetica" w:cs="Arial Hebrew Scholar"/>
        </w:rPr>
        <w:t>.</w:t>
      </w:r>
    </w:p>
    <w:p w14:paraId="0431AD32" w14:textId="31B2B89D" w:rsidR="0024401F" w:rsidRPr="00BE0037" w:rsidRDefault="2E623DC9" w:rsidP="2E623DC9">
      <w:pPr>
        <w:pStyle w:val="oancuaDanhsach"/>
        <w:numPr>
          <w:ilvl w:val="0"/>
          <w:numId w:val="19"/>
        </w:numPr>
        <w:spacing w:line="360" w:lineRule="auto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Nếu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gặp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đối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thủ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trong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quá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trình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chuyển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thì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phép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ăn</w:t>
      </w:r>
      <w:r w:rsidRPr="00BE0037">
        <w:rPr>
          <w:rFonts w:ascii="Helvetica" w:hAnsi="Helvetica" w:cs="Arial Hebrew Scholar"/>
        </w:rPr>
        <w:t>.</w:t>
      </w:r>
      <w:r w:rsidRPr="00BE0037">
        <w:rPr>
          <w:rFonts w:ascii="Helvetica" w:hAnsi="Helvetica" w:cs="Arial Hebrew Scholar"/>
          <w:noProof/>
          <w:sz w:val="24"/>
          <w:szCs w:val="24"/>
        </w:rPr>
        <w:t xml:space="preserve"> </w:t>
      </w:r>
    </w:p>
    <w:p w14:paraId="00CE088C" w14:textId="385BE7AE" w:rsidR="0024401F" w:rsidRPr="00BE0037" w:rsidRDefault="0024401F" w:rsidP="0024401F">
      <w:pPr>
        <w:pStyle w:val="oancuaDanhsach"/>
        <w:spacing w:line="360" w:lineRule="auto"/>
        <w:ind w:left="1004"/>
        <w:jc w:val="both"/>
        <w:rPr>
          <w:rFonts w:ascii="Helvetica" w:hAnsi="Helvetica" w:cs="Arial Hebrew Scholar"/>
          <w:bCs/>
        </w:rPr>
      </w:pPr>
    </w:p>
    <w:p w14:paraId="7B2A8ADE" w14:textId="3A8E0F6C" w:rsidR="0024401F" w:rsidRPr="00BE0037" w:rsidRDefault="0024401F" w:rsidP="0024401F">
      <w:pPr>
        <w:pStyle w:val="oancuaDanhsach"/>
        <w:spacing w:line="360" w:lineRule="auto"/>
        <w:ind w:left="1004"/>
        <w:jc w:val="both"/>
        <w:rPr>
          <w:rFonts w:ascii="Helvetica" w:hAnsi="Helvetica" w:cs="Arial Hebrew Scholar"/>
          <w:bCs/>
        </w:rPr>
      </w:pPr>
    </w:p>
    <w:p w14:paraId="2A1E66B4" w14:textId="1D5DFC65" w:rsidR="0024401F" w:rsidRPr="00BE0037" w:rsidRDefault="2E623DC9" w:rsidP="2E623DC9">
      <w:pPr>
        <w:spacing w:line="360" w:lineRule="auto"/>
        <w:ind w:firstLine="284"/>
        <w:jc w:val="both"/>
        <w:rPr>
          <w:rFonts w:ascii="Helvetica" w:hAnsi="Helvetica" w:cs="Arial Hebrew Scholar"/>
          <w:b/>
          <w:bCs/>
        </w:rPr>
      </w:pPr>
      <w:r w:rsidRPr="00BE0037">
        <w:rPr>
          <w:rFonts w:ascii="Helvetica" w:eastAsia="Calibri" w:hAnsi="Helvetica" w:cs="Calibri"/>
          <w:b/>
          <w:bCs/>
        </w:rPr>
        <w:t>Xe</w:t>
      </w:r>
      <w:r w:rsidRPr="00BE0037">
        <w:rPr>
          <w:rFonts w:ascii="Helvetica" w:hAnsi="Helvetica" w:cs="Arial Hebrew Scholar"/>
          <w:b/>
          <w:bCs/>
        </w:rPr>
        <w:t>:</w:t>
      </w:r>
    </w:p>
    <w:p w14:paraId="6B56D6BD" w14:textId="77777777" w:rsidR="0024401F" w:rsidRPr="00BE0037" w:rsidRDefault="0024401F" w:rsidP="2E623DC9">
      <w:pPr>
        <w:pStyle w:val="oancuaDanhsach"/>
        <w:numPr>
          <w:ilvl w:val="0"/>
          <w:numId w:val="19"/>
        </w:numPr>
        <w:spacing w:before="0" w:after="200" w:line="276" w:lineRule="auto"/>
        <w:jc w:val="both"/>
        <w:rPr>
          <w:rFonts w:ascii="Helvetica" w:hAnsi="Helvetica" w:cs="Arial Hebrew Scholar"/>
        </w:rPr>
      </w:pPr>
      <w:r w:rsidRPr="00BE0037">
        <w:rPr>
          <w:rFonts w:ascii="Helvetica" w:hAnsi="Helvetica" w:cs="Arial Hebrew Scholar"/>
          <w:noProof/>
          <w:lang w:eastAsia="en-US"/>
        </w:rPr>
        <w:drawing>
          <wp:anchor distT="0" distB="0" distL="114300" distR="114300" simplePos="0" relativeHeight="251658268" behindDoc="0" locked="0" layoutInCell="1" allowOverlap="1" wp14:anchorId="4B6F7E58" wp14:editId="4A072D37">
            <wp:simplePos x="0" y="0"/>
            <wp:positionH relativeFrom="margin">
              <wp:posOffset>3165475</wp:posOffset>
            </wp:positionH>
            <wp:positionV relativeFrom="paragraph">
              <wp:posOffset>48098</wp:posOffset>
            </wp:positionV>
            <wp:extent cx="2594610" cy="1971040"/>
            <wp:effectExtent l="0" t="0" r="0" b="0"/>
            <wp:wrapSquare wrapText="bothSides"/>
            <wp:docPr id="61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phép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chuyển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một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dãy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ô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theo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hàng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ngang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hoặc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dọc</w:t>
      </w:r>
    </w:p>
    <w:p w14:paraId="7D78F835" w14:textId="090D1E56" w:rsidR="0024401F" w:rsidRPr="00BE0037" w:rsidRDefault="2E623DC9" w:rsidP="2E623DC9">
      <w:pPr>
        <w:pStyle w:val="oancuaDanhsach"/>
        <w:numPr>
          <w:ilvl w:val="0"/>
          <w:numId w:val="19"/>
        </w:numPr>
        <w:spacing w:line="360" w:lineRule="auto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Nếu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gặp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đối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thủ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trong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quá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trình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chuyển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thì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phép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ăn</w:t>
      </w:r>
      <w:r w:rsidRPr="00BE0037">
        <w:rPr>
          <w:rFonts w:ascii="Helvetica" w:hAnsi="Helvetica" w:cs="Arial Hebrew Scholar"/>
        </w:rPr>
        <w:t>.</w:t>
      </w:r>
      <w:r w:rsidRPr="00BE0037">
        <w:rPr>
          <w:rFonts w:ascii="Helvetica" w:hAnsi="Helvetica" w:cs="Arial Hebrew Scholar"/>
          <w:noProof/>
          <w:sz w:val="24"/>
          <w:szCs w:val="24"/>
        </w:rPr>
        <w:t xml:space="preserve"> </w:t>
      </w:r>
    </w:p>
    <w:p w14:paraId="24D70AA8" w14:textId="368B7D00" w:rsidR="0024401F" w:rsidRPr="00BE0037" w:rsidRDefault="0024401F" w:rsidP="0024401F">
      <w:pPr>
        <w:pStyle w:val="oancuaDanhsach"/>
        <w:spacing w:line="360" w:lineRule="auto"/>
        <w:ind w:left="1004"/>
        <w:jc w:val="both"/>
        <w:rPr>
          <w:rFonts w:ascii="Helvetica" w:hAnsi="Helvetica" w:cs="Arial Hebrew Scholar"/>
          <w:b/>
          <w:bCs/>
        </w:rPr>
      </w:pPr>
    </w:p>
    <w:p w14:paraId="68C09D2E" w14:textId="4F3630FA" w:rsidR="0024401F" w:rsidRPr="00BE0037" w:rsidRDefault="0024401F" w:rsidP="0024401F">
      <w:pPr>
        <w:spacing w:line="360" w:lineRule="auto"/>
        <w:rPr>
          <w:rFonts w:ascii="Helvetica" w:hAnsi="Helvetica" w:cs="Arial Hebrew Scholar"/>
          <w:bCs/>
        </w:rPr>
      </w:pPr>
    </w:p>
    <w:p w14:paraId="405AD8DC" w14:textId="15FA10D8" w:rsidR="0024401F" w:rsidRPr="00BE0037" w:rsidRDefault="0024401F" w:rsidP="0024401F">
      <w:pPr>
        <w:spacing w:line="360" w:lineRule="auto"/>
        <w:rPr>
          <w:rFonts w:ascii="Helvetica" w:hAnsi="Helvetica" w:cs="Arial Hebrew Scholar"/>
          <w:bCs/>
        </w:rPr>
      </w:pPr>
    </w:p>
    <w:p w14:paraId="783E4004" w14:textId="4A6E8333" w:rsidR="0024401F" w:rsidRPr="00BE0037" w:rsidRDefault="0024401F" w:rsidP="0024401F">
      <w:pPr>
        <w:spacing w:line="360" w:lineRule="auto"/>
        <w:ind w:left="284"/>
        <w:rPr>
          <w:rFonts w:ascii="Helvetica" w:hAnsi="Helvetica" w:cs="Arial Hebrew Scholar"/>
          <w:b/>
          <w:noProof/>
        </w:rPr>
      </w:pPr>
    </w:p>
    <w:p w14:paraId="072AE054" w14:textId="1EF3996D" w:rsidR="0024401F" w:rsidRPr="00BE0037" w:rsidRDefault="0024401F" w:rsidP="0024401F">
      <w:pPr>
        <w:spacing w:line="360" w:lineRule="auto"/>
        <w:ind w:left="284"/>
        <w:rPr>
          <w:rFonts w:ascii="Helvetica" w:hAnsi="Helvetica" w:cs="Arial Hebrew Scholar"/>
          <w:b/>
          <w:noProof/>
        </w:rPr>
      </w:pPr>
      <w:r w:rsidRPr="00BE0037">
        <w:rPr>
          <w:rFonts w:ascii="Helvetica" w:eastAsia="Calibri" w:hAnsi="Helvetica" w:cs="Calibri"/>
          <w:b/>
          <w:noProof/>
        </w:rPr>
        <w:t>Tốt</w:t>
      </w:r>
      <w:r w:rsidRPr="00BE0037">
        <w:rPr>
          <w:rFonts w:ascii="Helvetica" w:hAnsi="Helvetica" w:cs="Arial Hebrew Scholar"/>
          <w:b/>
          <w:noProof/>
        </w:rPr>
        <w:t xml:space="preserve">: </w:t>
      </w:r>
    </w:p>
    <w:p w14:paraId="12ECA832" w14:textId="76375461" w:rsidR="0024401F" w:rsidRPr="00BE0037" w:rsidRDefault="2E623DC9" w:rsidP="2E623DC9">
      <w:pPr>
        <w:pStyle w:val="oancuaDanhsach"/>
        <w:numPr>
          <w:ilvl w:val="0"/>
          <w:numId w:val="19"/>
        </w:numPr>
        <w:spacing w:before="0" w:after="200" w:line="276" w:lineRule="auto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Mỗi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8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tốt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nước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ban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đầu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nhảy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hai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ô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một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lúc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nhưng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những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lần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sau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chỉ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đi</w:t>
      </w:r>
      <w:r w:rsidRPr="00BE0037">
        <w:rPr>
          <w:rFonts w:ascii="Helvetica" w:hAnsi="Helvetica" w:cs="Arial Hebrew Scholar"/>
        </w:rPr>
        <w:t xml:space="preserve"> 1 </w:t>
      </w:r>
      <w:r w:rsidRPr="00BE0037">
        <w:rPr>
          <w:rFonts w:ascii="Helvetica" w:eastAsia="Calibri" w:hAnsi="Helvetica" w:cs="Calibri"/>
        </w:rPr>
        <w:t>bước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theo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đường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thẳng</w:t>
      </w:r>
      <w:r w:rsidRPr="00BE0037">
        <w:rPr>
          <w:rFonts w:ascii="Helvetica" w:hAnsi="Helvetica" w:cs="Arial Hebrew Scholar"/>
        </w:rPr>
        <w:t xml:space="preserve">. </w:t>
      </w:r>
    </w:p>
    <w:p w14:paraId="1BFD4A0D" w14:textId="0DC0B8B2" w:rsidR="0024401F" w:rsidRPr="00BE0037" w:rsidRDefault="2E623DC9" w:rsidP="2E623DC9">
      <w:pPr>
        <w:pStyle w:val="oancuaDanhsach"/>
        <w:numPr>
          <w:ilvl w:val="0"/>
          <w:numId w:val="19"/>
        </w:numPr>
        <w:spacing w:before="0" w:after="200" w:line="276" w:lineRule="auto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Tốt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ăn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theo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đường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chéo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trước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mặt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nếu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không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ăn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hoặc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nào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đứng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chăn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đường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thì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tốt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sẽ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không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chuyển</w:t>
      </w:r>
      <w:r w:rsidRPr="00BE0037">
        <w:rPr>
          <w:rFonts w:ascii="Helvetica" w:hAnsi="Helvetica" w:cs="Arial Hebrew Scholar"/>
        </w:rPr>
        <w:t>.</w:t>
      </w:r>
      <w:r w:rsidRPr="00BE0037">
        <w:rPr>
          <w:rFonts w:ascii="Helvetica" w:hAnsi="Helvetica" w:cs="Arial Hebrew Scholar"/>
          <w:noProof/>
          <w:sz w:val="24"/>
          <w:szCs w:val="24"/>
        </w:rPr>
        <w:t xml:space="preserve"> </w:t>
      </w:r>
    </w:p>
    <w:p w14:paraId="5F0E9DED" w14:textId="77777777" w:rsidR="0024401F" w:rsidRPr="00BE0037" w:rsidRDefault="0024401F" w:rsidP="0024401F">
      <w:pPr>
        <w:spacing w:before="0" w:after="200" w:line="276" w:lineRule="auto"/>
        <w:ind w:left="284"/>
        <w:jc w:val="both"/>
        <w:rPr>
          <w:rFonts w:ascii="Helvetica" w:hAnsi="Helvetica" w:cs="Arial Hebrew Scholar"/>
          <w:b/>
        </w:rPr>
      </w:pPr>
      <w:r w:rsidRPr="00BE0037">
        <w:rPr>
          <w:rFonts w:ascii="Helvetica" w:hAnsi="Helvetica" w:cs="Arial Hebrew Scholar"/>
          <w:noProof/>
          <w:sz w:val="24"/>
          <w:szCs w:val="24"/>
          <w:lang w:eastAsia="en-US"/>
        </w:rPr>
        <w:lastRenderedPageBreak/>
        <w:drawing>
          <wp:anchor distT="0" distB="0" distL="114300" distR="114300" simplePos="0" relativeHeight="251658265" behindDoc="0" locked="0" layoutInCell="1" allowOverlap="1" wp14:anchorId="5FAEF10A" wp14:editId="5561F468">
            <wp:simplePos x="0" y="0"/>
            <wp:positionH relativeFrom="margin">
              <wp:posOffset>417444</wp:posOffset>
            </wp:positionH>
            <wp:positionV relativeFrom="paragraph">
              <wp:posOffset>14118</wp:posOffset>
            </wp:positionV>
            <wp:extent cx="2647200" cy="2017643"/>
            <wp:effectExtent l="0" t="0" r="1270" b="1905"/>
            <wp:wrapSquare wrapText="bothSides"/>
            <wp:docPr id="978672523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200" cy="2017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0037">
        <w:rPr>
          <w:rFonts w:ascii="Helvetica" w:hAnsi="Helvetica" w:cs="Arial Hebrew Scholar"/>
          <w:noProof/>
          <w:sz w:val="24"/>
          <w:szCs w:val="24"/>
          <w:lang w:eastAsia="en-US"/>
        </w:rPr>
        <w:drawing>
          <wp:anchor distT="0" distB="0" distL="114300" distR="114300" simplePos="0" relativeHeight="251658264" behindDoc="0" locked="0" layoutInCell="1" allowOverlap="1" wp14:anchorId="29EA2993" wp14:editId="1749C68B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656840" cy="2017395"/>
            <wp:effectExtent l="0" t="0" r="0" b="1905"/>
            <wp:wrapSquare wrapText="bothSides"/>
            <wp:docPr id="978672522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CD78B2" w14:textId="1136BFD2" w:rsidR="0024401F" w:rsidRPr="00BE0037" w:rsidRDefault="0024401F" w:rsidP="0024401F">
      <w:pPr>
        <w:spacing w:before="0" w:after="200" w:line="276" w:lineRule="auto"/>
        <w:ind w:left="284"/>
        <w:jc w:val="both"/>
        <w:rPr>
          <w:rFonts w:ascii="Helvetica" w:hAnsi="Helvetica" w:cs="Arial Hebrew Scholar"/>
          <w:b/>
        </w:rPr>
      </w:pPr>
    </w:p>
    <w:p w14:paraId="3B9C1836" w14:textId="2500488E" w:rsidR="0024401F" w:rsidRPr="00BE0037" w:rsidRDefault="0024401F" w:rsidP="0024401F">
      <w:pPr>
        <w:spacing w:before="0" w:after="200" w:line="276" w:lineRule="auto"/>
        <w:ind w:left="284"/>
        <w:jc w:val="both"/>
        <w:rPr>
          <w:rFonts w:ascii="Helvetica" w:hAnsi="Helvetica" w:cs="Arial Hebrew Scholar"/>
          <w:b/>
        </w:rPr>
      </w:pPr>
    </w:p>
    <w:p w14:paraId="6E599765" w14:textId="5E2DAD3E" w:rsidR="0024401F" w:rsidRPr="00BE0037" w:rsidRDefault="0024401F" w:rsidP="0024401F">
      <w:pPr>
        <w:spacing w:before="0" w:after="200" w:line="276" w:lineRule="auto"/>
        <w:ind w:left="284"/>
        <w:jc w:val="both"/>
        <w:rPr>
          <w:rFonts w:ascii="Helvetica" w:hAnsi="Helvetica" w:cs="Arial Hebrew Scholar"/>
          <w:b/>
        </w:rPr>
      </w:pPr>
    </w:p>
    <w:p w14:paraId="7E11FE57" w14:textId="70A4653A" w:rsidR="0024401F" w:rsidRPr="00BE0037" w:rsidRDefault="0024401F" w:rsidP="0024401F">
      <w:pPr>
        <w:spacing w:before="0" w:after="200" w:line="276" w:lineRule="auto"/>
        <w:ind w:left="284"/>
        <w:jc w:val="both"/>
        <w:rPr>
          <w:rFonts w:ascii="Helvetica" w:hAnsi="Helvetica" w:cs="Arial Hebrew Scholar"/>
          <w:b/>
        </w:rPr>
      </w:pPr>
    </w:p>
    <w:p w14:paraId="16EB51F8" w14:textId="612DF231" w:rsidR="0024401F" w:rsidRPr="00BE0037" w:rsidRDefault="0024401F" w:rsidP="0024401F">
      <w:pPr>
        <w:spacing w:before="0" w:after="200" w:line="276" w:lineRule="auto"/>
        <w:ind w:left="284"/>
        <w:jc w:val="both"/>
        <w:rPr>
          <w:rFonts w:ascii="Helvetica" w:hAnsi="Helvetica" w:cs="Arial Hebrew Scholar"/>
          <w:b/>
        </w:rPr>
      </w:pPr>
    </w:p>
    <w:p w14:paraId="5CB4440D" w14:textId="2284033A" w:rsidR="0024401F" w:rsidRPr="00BE0037" w:rsidRDefault="2E623DC9" w:rsidP="2E623DC9">
      <w:pPr>
        <w:spacing w:before="0" w:after="200" w:line="276" w:lineRule="auto"/>
        <w:ind w:left="284"/>
        <w:jc w:val="both"/>
        <w:rPr>
          <w:rFonts w:ascii="Helvetica" w:hAnsi="Helvetica" w:cs="Arial Hebrew Scholar"/>
          <w:b/>
          <w:bCs/>
        </w:rPr>
      </w:pPr>
      <w:r w:rsidRPr="00BE0037">
        <w:rPr>
          <w:rFonts w:ascii="Helvetica" w:eastAsia="Calibri" w:hAnsi="Helvetica" w:cs="Calibri"/>
          <w:b/>
          <w:bCs/>
        </w:rPr>
        <w:t>Nước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đi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đặc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biệt</w:t>
      </w:r>
      <w:r w:rsidRPr="00BE0037">
        <w:rPr>
          <w:rFonts w:ascii="Helvetica" w:hAnsi="Helvetica" w:cs="Arial Hebrew Scholar"/>
          <w:b/>
          <w:bCs/>
        </w:rPr>
        <w:t xml:space="preserve"> – </w:t>
      </w:r>
      <w:r w:rsidRPr="00BE0037">
        <w:rPr>
          <w:rFonts w:ascii="Helvetica" w:eastAsia="Calibri" w:hAnsi="Helvetica" w:cs="Calibri"/>
          <w:b/>
          <w:bCs/>
        </w:rPr>
        <w:t>phong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hậu</w:t>
      </w:r>
    </w:p>
    <w:p w14:paraId="0AA37FF7" w14:textId="5D599C43" w:rsidR="0024401F" w:rsidRPr="00BE0037" w:rsidRDefault="2E623DC9" w:rsidP="2E623DC9">
      <w:pPr>
        <w:spacing w:before="0" w:after="200" w:line="276" w:lineRule="auto"/>
        <w:ind w:left="284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Khi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tốt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của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mỗi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chuyển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đến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phía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kia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bàn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thì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sẽ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phong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cấp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một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thường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xe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tịnh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mã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hậu</w:t>
      </w:r>
      <w:r w:rsidRPr="00BE0037">
        <w:rPr>
          <w:rFonts w:ascii="Helvetica" w:hAnsi="Helvetica" w:cs="Arial Hebrew Scholar"/>
        </w:rPr>
        <w:t xml:space="preserve">. </w:t>
      </w:r>
      <w:r w:rsidRPr="00BE0037">
        <w:rPr>
          <w:rFonts w:ascii="Helvetica" w:eastAsia="Calibri" w:hAnsi="Helvetica" w:cs="Calibri"/>
        </w:rPr>
        <w:t>Tuy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nhiên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trong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đề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nhóm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thực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hiện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thì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chọn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hậu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phong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tốt</w:t>
      </w:r>
      <w:r w:rsidRPr="00BE0037">
        <w:rPr>
          <w:rFonts w:ascii="Helvetica" w:hAnsi="Helvetica" w:cs="Arial Hebrew Scholar"/>
        </w:rPr>
        <w:t xml:space="preserve">. </w:t>
      </w:r>
      <w:r w:rsidRPr="00BE0037">
        <w:rPr>
          <w:rFonts w:ascii="Helvetica" w:eastAsia="Calibri" w:hAnsi="Helvetica" w:cs="Calibri"/>
        </w:rPr>
        <w:t>Ví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dụ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như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hình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dưới</w:t>
      </w:r>
      <w:r w:rsidRPr="00BE0037">
        <w:rPr>
          <w:rFonts w:ascii="Helvetica" w:hAnsi="Helvetica" w:cs="Arial Hebrew Scholar"/>
        </w:rPr>
        <w:t>:</w:t>
      </w:r>
    </w:p>
    <w:p w14:paraId="3D70E705" w14:textId="77777777" w:rsidR="0024401F" w:rsidRPr="00BE0037" w:rsidRDefault="0024401F" w:rsidP="0024401F">
      <w:pPr>
        <w:spacing w:before="0" w:after="200" w:line="276" w:lineRule="auto"/>
        <w:ind w:left="284"/>
        <w:jc w:val="both"/>
        <w:rPr>
          <w:rFonts w:ascii="Helvetica" w:hAnsi="Helvetica" w:cs="Arial Hebrew Scholar"/>
        </w:rPr>
      </w:pPr>
      <w:r w:rsidRPr="00BE0037">
        <w:rPr>
          <w:rFonts w:ascii="Helvetica" w:hAnsi="Helvetica" w:cs="Arial Hebrew Scholar"/>
          <w:noProof/>
          <w:lang w:eastAsia="en-US"/>
        </w:rPr>
        <w:drawing>
          <wp:anchor distT="0" distB="0" distL="114300" distR="114300" simplePos="0" relativeHeight="251658266" behindDoc="0" locked="0" layoutInCell="1" allowOverlap="1" wp14:anchorId="045289AF" wp14:editId="6D78A11D">
            <wp:simplePos x="0" y="0"/>
            <wp:positionH relativeFrom="column">
              <wp:posOffset>469900</wp:posOffset>
            </wp:positionH>
            <wp:positionV relativeFrom="paragraph">
              <wp:posOffset>7620</wp:posOffset>
            </wp:positionV>
            <wp:extent cx="2616835" cy="1985645"/>
            <wp:effectExtent l="0" t="0" r="0" b="0"/>
            <wp:wrapSquare wrapText="bothSides"/>
            <wp:docPr id="978672525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835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E0037">
        <w:rPr>
          <w:rFonts w:ascii="Helvetica" w:hAnsi="Helvetica" w:cs="Arial Hebrew Scholar"/>
          <w:noProof/>
          <w:lang w:eastAsia="en-US"/>
        </w:rPr>
        <w:drawing>
          <wp:anchor distT="0" distB="0" distL="114300" distR="114300" simplePos="0" relativeHeight="251658267" behindDoc="0" locked="0" layoutInCell="1" allowOverlap="1" wp14:anchorId="47C9CB9F" wp14:editId="239576CB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2623820" cy="1994535"/>
            <wp:effectExtent l="0" t="0" r="5080" b="5715"/>
            <wp:wrapSquare wrapText="bothSides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82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5B7ED0" w14:textId="1D5F05DE" w:rsidR="0024401F" w:rsidRPr="00BE0037" w:rsidRDefault="0024401F" w:rsidP="0024401F">
      <w:pPr>
        <w:spacing w:before="0" w:after="200" w:line="276" w:lineRule="auto"/>
        <w:ind w:left="284"/>
        <w:jc w:val="both"/>
        <w:rPr>
          <w:rFonts w:ascii="Helvetica" w:hAnsi="Helvetica" w:cs="Arial Hebrew Scholar"/>
        </w:rPr>
      </w:pPr>
    </w:p>
    <w:p w14:paraId="641CBCCA" w14:textId="7B6D63F7" w:rsidR="0024401F" w:rsidRPr="00BE0037" w:rsidRDefault="0024401F" w:rsidP="0024401F">
      <w:pPr>
        <w:spacing w:before="0" w:after="200" w:line="276" w:lineRule="auto"/>
        <w:ind w:left="284"/>
        <w:jc w:val="both"/>
        <w:rPr>
          <w:rFonts w:ascii="Helvetica" w:hAnsi="Helvetica" w:cs="Arial Hebrew Scholar"/>
        </w:rPr>
      </w:pPr>
    </w:p>
    <w:p w14:paraId="7497C87E" w14:textId="5CBA1F66" w:rsidR="00D41EBF" w:rsidRPr="00BE0037" w:rsidRDefault="00D41EBF" w:rsidP="0024401F">
      <w:pPr>
        <w:spacing w:before="0" w:after="200" w:line="276" w:lineRule="auto"/>
        <w:ind w:left="284"/>
        <w:jc w:val="both"/>
        <w:rPr>
          <w:rFonts w:ascii="Helvetica" w:hAnsi="Helvetica" w:cs="Arial Hebrew Scholar"/>
        </w:rPr>
      </w:pPr>
    </w:p>
    <w:p w14:paraId="01D42940" w14:textId="77777777" w:rsidR="00F12235" w:rsidRPr="00BE0037" w:rsidRDefault="00F12235" w:rsidP="0024401F">
      <w:pPr>
        <w:spacing w:before="0" w:after="200" w:line="276" w:lineRule="auto"/>
        <w:ind w:left="284"/>
        <w:jc w:val="both"/>
        <w:rPr>
          <w:rFonts w:ascii="Helvetica" w:hAnsi="Helvetica" w:cs="Arial Hebrew Scholar"/>
        </w:rPr>
      </w:pPr>
    </w:p>
    <w:p w14:paraId="46D5DF2E" w14:textId="53C903CA" w:rsidR="003874DE" w:rsidRPr="00BE0037" w:rsidRDefault="003874DE" w:rsidP="0024401F">
      <w:pPr>
        <w:spacing w:before="0" w:after="200" w:line="276" w:lineRule="auto"/>
        <w:jc w:val="both"/>
        <w:rPr>
          <w:rFonts w:ascii="Helvetica" w:hAnsi="Helvetica" w:cs="Arial Hebrew Scholar"/>
          <w:bCs/>
        </w:rPr>
      </w:pPr>
    </w:p>
    <w:p w14:paraId="43F29D1E" w14:textId="77777777" w:rsidR="00F12235" w:rsidRPr="00BE0037" w:rsidRDefault="00F12235" w:rsidP="00FB23BB">
      <w:pPr>
        <w:pStyle w:val="oancuaDanhsach"/>
        <w:spacing w:line="360" w:lineRule="auto"/>
        <w:ind w:left="0" w:firstLine="426"/>
        <w:jc w:val="center"/>
        <w:rPr>
          <w:rFonts w:ascii="Helvetica" w:hAnsi="Helvetica" w:cs="Arial Hebrew Scholar"/>
          <w:bCs/>
        </w:rPr>
      </w:pPr>
    </w:p>
    <w:p w14:paraId="11DECECD" w14:textId="681408E7" w:rsidR="00F12235" w:rsidRPr="00BE0037" w:rsidRDefault="2E623DC9" w:rsidP="2E623DC9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  <w:color w:val="000000" w:themeColor="text1"/>
        </w:rPr>
      </w:pPr>
      <w:r w:rsidRPr="00BE0037">
        <w:rPr>
          <w:rFonts w:ascii="Helvetica" w:hAnsi="Helvetica" w:cs="Arial Hebrew Scholar"/>
          <w:color w:val="000000" w:themeColor="text1"/>
        </w:rPr>
        <w:t xml:space="preserve">[1] </w:t>
      </w:r>
      <w:r w:rsidRPr="00BE0037">
        <w:rPr>
          <w:rFonts w:ascii="Helvetica" w:eastAsia="Calibri" w:hAnsi="Helvetica" w:cs="Calibri"/>
          <w:color w:val="000000" w:themeColor="text1"/>
        </w:rPr>
        <w:t>Lý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do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giải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thích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tại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sao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các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quân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cờ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truyền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thống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không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giống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như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người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lính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giám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mục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vua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vì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trước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khi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cờ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vua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tới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châu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Âu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nó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tồn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tại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thế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giới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Arab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Người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Hồi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giáo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cấm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tạc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tượng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động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vật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hoặc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con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người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vì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thế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các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quân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cờ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chỉ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được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mô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phỏng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gần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giống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Khi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cờ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vua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tới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châu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Âu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các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quân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cờ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không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thay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đổi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nhiều</w:t>
      </w:r>
      <w:r w:rsidRPr="00BE0037">
        <w:rPr>
          <w:rFonts w:ascii="Helvetica" w:hAnsi="Helvetica" w:cs="Arial Hebrew Scholar"/>
          <w:color w:val="000000" w:themeColor="text1"/>
        </w:rPr>
        <w:t>.</w:t>
      </w:r>
    </w:p>
    <w:p w14:paraId="4CD7905A" w14:textId="77777777" w:rsidR="00F12235" w:rsidRPr="00BE0037" w:rsidRDefault="00F12235" w:rsidP="00FB23BB">
      <w:pPr>
        <w:ind w:firstLine="426"/>
        <w:rPr>
          <w:rFonts w:ascii="Helvetica" w:hAnsi="Helvetica" w:cs="Arial Hebrew Scholar"/>
        </w:rPr>
      </w:pPr>
    </w:p>
    <w:tbl>
      <w:tblPr>
        <w:tblStyle w:val="LiBang"/>
        <w:tblW w:w="9072" w:type="dxa"/>
        <w:tblInd w:w="-5" w:type="dxa"/>
        <w:tblLook w:val="04A0" w:firstRow="1" w:lastRow="0" w:firstColumn="1" w:lastColumn="0" w:noHBand="0" w:noVBand="1"/>
      </w:tblPr>
      <w:tblGrid>
        <w:gridCol w:w="1647"/>
        <w:gridCol w:w="1387"/>
        <w:gridCol w:w="1675"/>
        <w:gridCol w:w="1155"/>
        <w:gridCol w:w="1228"/>
        <w:gridCol w:w="1170"/>
        <w:gridCol w:w="1662"/>
      </w:tblGrid>
      <w:tr w:rsidR="00FB23BB" w:rsidRPr="00BE0037" w14:paraId="501D6751" w14:textId="6B4D6E91" w:rsidTr="2E623DC9">
        <w:trPr>
          <w:trHeight w:val="698"/>
        </w:trPr>
        <w:tc>
          <w:tcPr>
            <w:tcW w:w="1518" w:type="dxa"/>
            <w:hideMark/>
          </w:tcPr>
          <w:p w14:paraId="12F7F7E6" w14:textId="77777777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  <w:b/>
                <w:bCs/>
              </w:rPr>
            </w:pPr>
            <w:r w:rsidRPr="00BE0037">
              <w:rPr>
                <w:rFonts w:ascii="Helvetica" w:eastAsia="Calibri" w:hAnsi="Helvetica" w:cs="Calibri"/>
                <w:b/>
                <w:bCs/>
              </w:rPr>
              <w:t>Sanskrit</w:t>
            </w:r>
          </w:p>
        </w:tc>
        <w:tc>
          <w:tcPr>
            <w:tcW w:w="1400" w:type="dxa"/>
            <w:hideMark/>
          </w:tcPr>
          <w:p w14:paraId="4DEDED5F" w14:textId="77777777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  <w:b/>
                <w:bCs/>
              </w:rPr>
            </w:pPr>
            <w:r w:rsidRPr="00BE0037">
              <w:rPr>
                <w:rFonts w:ascii="Helvetica" w:eastAsia="Calibri" w:hAnsi="Helvetica" w:cs="Calibri"/>
                <w:b/>
                <w:bCs/>
              </w:rPr>
              <w:t>Persian</w:t>
            </w:r>
          </w:p>
        </w:tc>
        <w:tc>
          <w:tcPr>
            <w:tcW w:w="1588" w:type="dxa"/>
            <w:hideMark/>
          </w:tcPr>
          <w:p w14:paraId="3BB845E8" w14:textId="77777777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  <w:b/>
                <w:bCs/>
              </w:rPr>
            </w:pPr>
            <w:r w:rsidRPr="00BE0037">
              <w:rPr>
                <w:rFonts w:ascii="Helvetica" w:eastAsia="Calibri" w:hAnsi="Helvetica" w:cs="Calibri"/>
                <w:b/>
                <w:bCs/>
              </w:rPr>
              <w:t>Arabic</w:t>
            </w:r>
          </w:p>
        </w:tc>
        <w:tc>
          <w:tcPr>
            <w:tcW w:w="1156" w:type="dxa"/>
            <w:hideMark/>
          </w:tcPr>
          <w:p w14:paraId="275E9A71" w14:textId="77777777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  <w:b/>
                <w:bCs/>
              </w:rPr>
            </w:pPr>
            <w:r w:rsidRPr="00BE0037">
              <w:rPr>
                <w:rFonts w:ascii="Helvetica" w:eastAsia="Calibri" w:hAnsi="Helvetica" w:cs="Calibri"/>
                <w:b/>
                <w:bCs/>
              </w:rPr>
              <w:t>English</w:t>
            </w:r>
          </w:p>
        </w:tc>
        <w:tc>
          <w:tcPr>
            <w:tcW w:w="1131" w:type="dxa"/>
            <w:hideMark/>
          </w:tcPr>
          <w:p w14:paraId="7357ADA0" w14:textId="77777777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  <w:b/>
                <w:bCs/>
              </w:rPr>
            </w:pPr>
            <w:r w:rsidRPr="00BE0037">
              <w:rPr>
                <w:rFonts w:ascii="Helvetica" w:eastAsia="Calibri" w:hAnsi="Helvetica" w:cs="Calibri"/>
                <w:b/>
                <w:bCs/>
              </w:rPr>
              <w:t>Spanish</w:t>
            </w:r>
          </w:p>
        </w:tc>
        <w:tc>
          <w:tcPr>
            <w:tcW w:w="1097" w:type="dxa"/>
            <w:hideMark/>
          </w:tcPr>
          <w:p w14:paraId="05ACC565" w14:textId="77777777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  <w:b/>
                <w:bCs/>
              </w:rPr>
            </w:pPr>
            <w:r w:rsidRPr="00BE0037">
              <w:rPr>
                <w:rFonts w:ascii="Helvetica" w:eastAsia="Calibri" w:hAnsi="Helvetica" w:cs="Calibri"/>
                <w:b/>
                <w:bCs/>
              </w:rPr>
              <w:t>French</w:t>
            </w:r>
          </w:p>
        </w:tc>
        <w:tc>
          <w:tcPr>
            <w:tcW w:w="1182" w:type="dxa"/>
          </w:tcPr>
          <w:p w14:paraId="1497A591" w14:textId="2C334DF4" w:rsidR="0056084C" w:rsidRPr="00BE0037" w:rsidRDefault="47FE4FB4" w:rsidP="47FE4FB4">
            <w:pPr>
              <w:spacing w:before="170" w:after="170"/>
              <w:rPr>
                <w:rFonts w:ascii="Helvetica" w:hAnsi="Helvetica" w:cs="Arial Hebrew Scholar"/>
                <w:b/>
                <w:bCs/>
              </w:rPr>
            </w:pPr>
            <w:r w:rsidRPr="00BE0037">
              <w:rPr>
                <w:rFonts w:ascii="Helvetica" w:eastAsia="Calibri" w:hAnsi="Helvetica" w:cs="Calibri"/>
                <w:b/>
                <w:bCs/>
              </w:rPr>
              <w:t>Vietnamese</w:t>
            </w:r>
          </w:p>
        </w:tc>
      </w:tr>
      <w:tr w:rsidR="00FB23BB" w:rsidRPr="00BE0037" w14:paraId="7C188C8A" w14:textId="22C32961" w:rsidTr="2E623DC9">
        <w:trPr>
          <w:trHeight w:val="718"/>
        </w:trPr>
        <w:tc>
          <w:tcPr>
            <w:tcW w:w="1518" w:type="dxa"/>
            <w:vAlign w:val="center"/>
            <w:hideMark/>
          </w:tcPr>
          <w:p w14:paraId="13116E0A" w14:textId="0357E382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Raja</w:t>
            </w:r>
            <w:r w:rsidRPr="00BE0037">
              <w:rPr>
                <w:rFonts w:ascii="Helvetica" w:hAnsi="Helvetica" w:cs="Arial Hebrew Scholar"/>
              </w:rPr>
              <w:t xml:space="preserve"> (</w:t>
            </w:r>
            <w:r w:rsidRPr="00BE0037">
              <w:rPr>
                <w:rFonts w:ascii="Helvetica" w:eastAsia="Calibri" w:hAnsi="Helvetica" w:cs="Calibri"/>
              </w:rPr>
              <w:t>King</w:t>
            </w:r>
            <w:r w:rsidRPr="00BE0037">
              <w:rPr>
                <w:rFonts w:ascii="Helvetica" w:hAnsi="Helvetica" w:cs="Arial Hebrew Scholar"/>
              </w:rPr>
              <w:t>)</w:t>
            </w:r>
          </w:p>
        </w:tc>
        <w:tc>
          <w:tcPr>
            <w:tcW w:w="1400" w:type="dxa"/>
            <w:vAlign w:val="center"/>
            <w:hideMark/>
          </w:tcPr>
          <w:p w14:paraId="1EB7206B" w14:textId="75BD673F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Shah</w:t>
            </w:r>
          </w:p>
        </w:tc>
        <w:tc>
          <w:tcPr>
            <w:tcW w:w="1588" w:type="dxa"/>
            <w:vAlign w:val="center"/>
            <w:hideMark/>
          </w:tcPr>
          <w:p w14:paraId="726377D8" w14:textId="77777777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Shah</w:t>
            </w:r>
          </w:p>
        </w:tc>
        <w:tc>
          <w:tcPr>
            <w:tcW w:w="1156" w:type="dxa"/>
            <w:vAlign w:val="center"/>
            <w:hideMark/>
          </w:tcPr>
          <w:p w14:paraId="6CF9848A" w14:textId="4924CF68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King</w:t>
            </w:r>
          </w:p>
        </w:tc>
        <w:tc>
          <w:tcPr>
            <w:tcW w:w="1131" w:type="dxa"/>
            <w:vAlign w:val="center"/>
            <w:hideMark/>
          </w:tcPr>
          <w:p w14:paraId="3B5E91B4" w14:textId="77777777" w:rsidR="0056084C" w:rsidRPr="00BE0037" w:rsidRDefault="47FE4FB4" w:rsidP="47FE4FB4">
            <w:pPr>
              <w:spacing w:before="170" w:after="170"/>
              <w:ind w:left="-2" w:firstLine="2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Rey</w:t>
            </w:r>
          </w:p>
        </w:tc>
        <w:tc>
          <w:tcPr>
            <w:tcW w:w="1097" w:type="dxa"/>
            <w:vAlign w:val="center"/>
            <w:hideMark/>
          </w:tcPr>
          <w:p w14:paraId="36086BB3" w14:textId="77777777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Roi</w:t>
            </w:r>
          </w:p>
        </w:tc>
        <w:tc>
          <w:tcPr>
            <w:tcW w:w="1182" w:type="dxa"/>
            <w:vAlign w:val="center"/>
          </w:tcPr>
          <w:p w14:paraId="341734AC" w14:textId="2B4B5702" w:rsidR="0056084C" w:rsidRPr="00BE0037" w:rsidRDefault="2E623DC9" w:rsidP="2E623DC9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Vua</w:t>
            </w:r>
          </w:p>
        </w:tc>
      </w:tr>
      <w:tr w:rsidR="00FB23BB" w:rsidRPr="00BE0037" w14:paraId="0AA9203E" w14:textId="0D381FA1" w:rsidTr="2E623DC9">
        <w:trPr>
          <w:trHeight w:val="1068"/>
        </w:trPr>
        <w:tc>
          <w:tcPr>
            <w:tcW w:w="1518" w:type="dxa"/>
            <w:vAlign w:val="center"/>
            <w:hideMark/>
          </w:tcPr>
          <w:p w14:paraId="54D47428" w14:textId="77777777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lastRenderedPageBreak/>
              <w:t>Mantri</w:t>
            </w:r>
            <w:r w:rsidRPr="00BE0037">
              <w:rPr>
                <w:rFonts w:ascii="Helvetica" w:hAnsi="Helvetica" w:cs="Arial Hebrew Scholar"/>
              </w:rPr>
              <w:t xml:space="preserve"> (</w:t>
            </w:r>
            <w:r w:rsidRPr="00BE0037">
              <w:rPr>
                <w:rFonts w:ascii="Helvetica" w:eastAsia="Calibri" w:hAnsi="Helvetica" w:cs="Calibri"/>
              </w:rPr>
              <w:t>Minister</w:t>
            </w:r>
            <w:r w:rsidRPr="00BE0037">
              <w:rPr>
                <w:rFonts w:ascii="Helvetica" w:hAnsi="Helvetica" w:cs="Arial Hebrew Scholar"/>
              </w:rPr>
              <w:t>)</w:t>
            </w:r>
          </w:p>
        </w:tc>
        <w:tc>
          <w:tcPr>
            <w:tcW w:w="1400" w:type="dxa"/>
            <w:vAlign w:val="center"/>
            <w:hideMark/>
          </w:tcPr>
          <w:p w14:paraId="7578FD44" w14:textId="77777777" w:rsidR="0056084C" w:rsidRPr="00BE0037" w:rsidRDefault="2E623DC9" w:rsidP="2E623DC9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Vazir</w:t>
            </w:r>
            <w:r w:rsidRPr="00BE0037">
              <w:rPr>
                <w:rFonts w:ascii="Helvetica" w:hAnsi="Helvetica" w:cs="Arial Hebrew Scholar"/>
              </w:rPr>
              <w:t>/</w:t>
            </w:r>
            <w:r w:rsidRPr="00BE0037">
              <w:rPr>
                <w:rFonts w:ascii="Helvetica" w:eastAsia="Calibri" w:hAnsi="Helvetica" w:cs="Calibri"/>
              </w:rPr>
              <w:t>Vizir</w:t>
            </w:r>
          </w:p>
        </w:tc>
        <w:tc>
          <w:tcPr>
            <w:tcW w:w="1588" w:type="dxa"/>
            <w:vAlign w:val="center"/>
            <w:hideMark/>
          </w:tcPr>
          <w:p w14:paraId="3D9918A2" w14:textId="77777777" w:rsidR="0056084C" w:rsidRPr="00BE0037" w:rsidRDefault="2E623DC9" w:rsidP="2E623DC9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Wazir</w:t>
            </w:r>
            <w:r w:rsidRPr="00BE0037">
              <w:rPr>
                <w:rFonts w:ascii="Helvetica" w:hAnsi="Helvetica" w:cs="Arial Hebrew Scholar"/>
              </w:rPr>
              <w:t>/</w:t>
            </w:r>
            <w:r w:rsidRPr="00BE0037">
              <w:rPr>
                <w:rFonts w:ascii="Helvetica" w:eastAsia="Calibri" w:hAnsi="Helvetica" w:cs="Calibri"/>
              </w:rPr>
              <w:t>Firzān</w:t>
            </w:r>
          </w:p>
        </w:tc>
        <w:tc>
          <w:tcPr>
            <w:tcW w:w="1156" w:type="dxa"/>
            <w:vAlign w:val="center"/>
            <w:hideMark/>
          </w:tcPr>
          <w:p w14:paraId="3552CD4D" w14:textId="19F68BF7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Queen</w:t>
            </w:r>
          </w:p>
        </w:tc>
        <w:tc>
          <w:tcPr>
            <w:tcW w:w="1131" w:type="dxa"/>
            <w:vAlign w:val="center"/>
            <w:hideMark/>
          </w:tcPr>
          <w:p w14:paraId="449AE3A1" w14:textId="77777777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Reina</w:t>
            </w:r>
          </w:p>
        </w:tc>
        <w:tc>
          <w:tcPr>
            <w:tcW w:w="1097" w:type="dxa"/>
            <w:vAlign w:val="center"/>
            <w:hideMark/>
          </w:tcPr>
          <w:p w14:paraId="051B7D78" w14:textId="77777777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Reine</w:t>
            </w:r>
          </w:p>
        </w:tc>
        <w:tc>
          <w:tcPr>
            <w:tcW w:w="1182" w:type="dxa"/>
            <w:vAlign w:val="center"/>
          </w:tcPr>
          <w:p w14:paraId="3D220E33" w14:textId="65E26E07" w:rsidR="0056084C" w:rsidRPr="00BE0037" w:rsidRDefault="2E623DC9" w:rsidP="2E623DC9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Hậu</w:t>
            </w:r>
          </w:p>
        </w:tc>
      </w:tr>
      <w:tr w:rsidR="00FB23BB" w:rsidRPr="00BE0037" w14:paraId="48EC355F" w14:textId="297CFEB4" w:rsidTr="2E623DC9">
        <w:trPr>
          <w:trHeight w:val="1068"/>
        </w:trPr>
        <w:tc>
          <w:tcPr>
            <w:tcW w:w="1518" w:type="dxa"/>
            <w:vAlign w:val="center"/>
            <w:hideMark/>
          </w:tcPr>
          <w:p w14:paraId="15468E1E" w14:textId="77777777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Hasty</w:t>
            </w:r>
            <w:r w:rsidRPr="00BE0037">
              <w:rPr>
                <w:rFonts w:ascii="Helvetica" w:hAnsi="Helvetica" w:cs="Arial Hebrew Scholar"/>
              </w:rPr>
              <w:t>/</w:t>
            </w:r>
            <w:r w:rsidRPr="00BE0037">
              <w:rPr>
                <w:rFonts w:ascii="Helvetica" w:eastAsia="Calibri" w:hAnsi="Helvetica" w:cs="Calibri"/>
              </w:rPr>
              <w:t>Gajah</w:t>
            </w:r>
            <w:r w:rsidRPr="00BE0037">
              <w:rPr>
                <w:rFonts w:ascii="Helvetica" w:hAnsi="Helvetica" w:cs="Arial Hebrew Scholar"/>
              </w:rPr>
              <w:t xml:space="preserve"> (</w:t>
            </w:r>
            <w:r w:rsidRPr="00BE0037">
              <w:rPr>
                <w:rFonts w:ascii="Helvetica" w:eastAsia="Calibri" w:hAnsi="Helvetica" w:cs="Calibri"/>
              </w:rPr>
              <w:t>elephant</w:t>
            </w:r>
            <w:r w:rsidRPr="00BE0037">
              <w:rPr>
                <w:rFonts w:ascii="Helvetica" w:hAnsi="Helvetica" w:cs="Arial Hebrew Scholar"/>
              </w:rPr>
              <w:t>)</w:t>
            </w:r>
          </w:p>
        </w:tc>
        <w:tc>
          <w:tcPr>
            <w:tcW w:w="1400" w:type="dxa"/>
            <w:vAlign w:val="center"/>
            <w:hideMark/>
          </w:tcPr>
          <w:p w14:paraId="4EC6D317" w14:textId="77777777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Pil</w:t>
            </w:r>
          </w:p>
        </w:tc>
        <w:tc>
          <w:tcPr>
            <w:tcW w:w="1588" w:type="dxa"/>
            <w:vAlign w:val="center"/>
            <w:hideMark/>
          </w:tcPr>
          <w:p w14:paraId="3C9CEA0E" w14:textId="77777777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Al</w:t>
            </w:r>
            <w:r w:rsidRPr="00BE0037">
              <w:rPr>
                <w:rFonts w:ascii="Helvetica" w:hAnsi="Helvetica" w:cs="Arial Hebrew Scholar"/>
              </w:rPr>
              <w:t>-</w:t>
            </w:r>
            <w:r w:rsidRPr="00BE0037">
              <w:rPr>
                <w:rFonts w:ascii="Helvetica" w:eastAsia="Calibri" w:hAnsi="Helvetica" w:cs="Calibri"/>
              </w:rPr>
              <w:t>Fil</w:t>
            </w:r>
          </w:p>
        </w:tc>
        <w:tc>
          <w:tcPr>
            <w:tcW w:w="1156" w:type="dxa"/>
            <w:vAlign w:val="center"/>
            <w:hideMark/>
          </w:tcPr>
          <w:p w14:paraId="6ACBE69D" w14:textId="7C9D8FC8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Bishop</w:t>
            </w:r>
          </w:p>
        </w:tc>
        <w:tc>
          <w:tcPr>
            <w:tcW w:w="1131" w:type="dxa"/>
            <w:vAlign w:val="center"/>
            <w:hideMark/>
          </w:tcPr>
          <w:p w14:paraId="2B5AF279" w14:textId="77777777" w:rsidR="0056084C" w:rsidRPr="00BE0037" w:rsidRDefault="2E623DC9" w:rsidP="2E623DC9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Alfil</w:t>
            </w:r>
          </w:p>
        </w:tc>
        <w:tc>
          <w:tcPr>
            <w:tcW w:w="1097" w:type="dxa"/>
            <w:vAlign w:val="center"/>
            <w:hideMark/>
          </w:tcPr>
          <w:p w14:paraId="5B14D2EA" w14:textId="77777777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Fou</w:t>
            </w:r>
          </w:p>
        </w:tc>
        <w:tc>
          <w:tcPr>
            <w:tcW w:w="1182" w:type="dxa"/>
            <w:vAlign w:val="center"/>
          </w:tcPr>
          <w:p w14:paraId="3B44012E" w14:textId="2C48CAAC" w:rsidR="0056084C" w:rsidRPr="00BE0037" w:rsidRDefault="2E623DC9" w:rsidP="2E623DC9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Tượng</w:t>
            </w:r>
          </w:p>
        </w:tc>
      </w:tr>
      <w:tr w:rsidR="00FB23BB" w:rsidRPr="00BE0037" w14:paraId="748D34AA" w14:textId="1F2840AB" w:rsidTr="2E623DC9">
        <w:trPr>
          <w:trHeight w:val="1068"/>
        </w:trPr>
        <w:tc>
          <w:tcPr>
            <w:tcW w:w="1518" w:type="dxa"/>
            <w:vAlign w:val="center"/>
            <w:hideMark/>
          </w:tcPr>
          <w:p w14:paraId="28C8599A" w14:textId="77777777" w:rsidR="0056084C" w:rsidRPr="00BE0037" w:rsidRDefault="2E623DC9" w:rsidP="2E623DC9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Ashva</w:t>
            </w:r>
            <w:r w:rsidRPr="00BE0037">
              <w:rPr>
                <w:rFonts w:ascii="Helvetica" w:hAnsi="Helvetica" w:cs="Arial Hebrew Scholar"/>
              </w:rPr>
              <w:t xml:space="preserve"> (</w:t>
            </w:r>
            <w:r w:rsidRPr="00BE0037">
              <w:rPr>
                <w:rFonts w:ascii="Helvetica" w:eastAsia="Calibri" w:hAnsi="Helvetica" w:cs="Calibri"/>
              </w:rPr>
              <w:t>horse</w:t>
            </w:r>
            <w:r w:rsidRPr="00BE0037">
              <w:rPr>
                <w:rFonts w:ascii="Helvetica" w:hAnsi="Helvetica" w:cs="Arial Hebrew Scholar"/>
              </w:rPr>
              <w:t>)</w:t>
            </w:r>
          </w:p>
        </w:tc>
        <w:tc>
          <w:tcPr>
            <w:tcW w:w="1400" w:type="dxa"/>
            <w:vAlign w:val="center"/>
            <w:hideMark/>
          </w:tcPr>
          <w:p w14:paraId="2922257D" w14:textId="77777777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Asp</w:t>
            </w:r>
          </w:p>
        </w:tc>
        <w:tc>
          <w:tcPr>
            <w:tcW w:w="1588" w:type="dxa"/>
            <w:vAlign w:val="center"/>
            <w:hideMark/>
          </w:tcPr>
          <w:p w14:paraId="1E04FD43" w14:textId="77777777" w:rsidR="0056084C" w:rsidRPr="00BE0037" w:rsidRDefault="2E623DC9" w:rsidP="2E623DC9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Fars</w:t>
            </w:r>
            <w:r w:rsidRPr="00BE0037">
              <w:rPr>
                <w:rFonts w:ascii="Helvetica" w:hAnsi="Helvetica" w:cs="Arial Hebrew Scholar"/>
              </w:rPr>
              <w:t>/</w:t>
            </w:r>
            <w:r w:rsidRPr="00BE0037">
              <w:rPr>
                <w:rFonts w:ascii="Helvetica" w:eastAsia="Calibri" w:hAnsi="Helvetica" w:cs="Calibri"/>
              </w:rPr>
              <w:t>Hisan</w:t>
            </w:r>
          </w:p>
        </w:tc>
        <w:tc>
          <w:tcPr>
            <w:tcW w:w="1156" w:type="dxa"/>
            <w:vAlign w:val="center"/>
            <w:hideMark/>
          </w:tcPr>
          <w:p w14:paraId="4074A671" w14:textId="57BB204D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Knight</w:t>
            </w:r>
          </w:p>
        </w:tc>
        <w:tc>
          <w:tcPr>
            <w:tcW w:w="1131" w:type="dxa"/>
            <w:vAlign w:val="center"/>
            <w:hideMark/>
          </w:tcPr>
          <w:p w14:paraId="5622123E" w14:textId="77777777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Caballo</w:t>
            </w:r>
          </w:p>
        </w:tc>
        <w:tc>
          <w:tcPr>
            <w:tcW w:w="1097" w:type="dxa"/>
            <w:vAlign w:val="center"/>
            <w:hideMark/>
          </w:tcPr>
          <w:p w14:paraId="7422C284" w14:textId="77777777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Cavalier</w:t>
            </w:r>
          </w:p>
        </w:tc>
        <w:tc>
          <w:tcPr>
            <w:tcW w:w="1182" w:type="dxa"/>
            <w:vAlign w:val="center"/>
          </w:tcPr>
          <w:p w14:paraId="6645976B" w14:textId="77AC0E17" w:rsidR="0056084C" w:rsidRPr="00BE0037" w:rsidRDefault="2E623DC9" w:rsidP="2E623DC9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Mã</w:t>
            </w:r>
          </w:p>
        </w:tc>
      </w:tr>
      <w:tr w:rsidR="00FB23BB" w:rsidRPr="00BE0037" w14:paraId="67AFA959" w14:textId="2C279FEE" w:rsidTr="2E623DC9">
        <w:trPr>
          <w:trHeight w:val="1068"/>
        </w:trPr>
        <w:tc>
          <w:tcPr>
            <w:tcW w:w="1518" w:type="dxa"/>
            <w:vAlign w:val="center"/>
            <w:hideMark/>
          </w:tcPr>
          <w:p w14:paraId="682A618E" w14:textId="77777777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Ratha</w:t>
            </w:r>
            <w:r w:rsidRPr="00BE0037">
              <w:rPr>
                <w:rFonts w:ascii="Helvetica" w:hAnsi="Helvetica" w:cs="Arial Hebrew Scholar"/>
              </w:rPr>
              <w:t xml:space="preserve"> (</w:t>
            </w:r>
            <w:r w:rsidRPr="00BE0037">
              <w:rPr>
                <w:rFonts w:ascii="Helvetica" w:eastAsia="Calibri" w:hAnsi="Helvetica" w:cs="Calibri"/>
              </w:rPr>
              <w:t>chariot</w:t>
            </w:r>
            <w:r w:rsidRPr="00BE0037">
              <w:rPr>
                <w:rFonts w:ascii="Helvetica" w:hAnsi="Helvetica" w:cs="Arial Hebrew Scholar"/>
              </w:rPr>
              <w:t>)</w:t>
            </w:r>
          </w:p>
        </w:tc>
        <w:tc>
          <w:tcPr>
            <w:tcW w:w="1400" w:type="dxa"/>
            <w:vAlign w:val="center"/>
            <w:hideMark/>
          </w:tcPr>
          <w:p w14:paraId="3CED71E8" w14:textId="77777777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Rukh</w:t>
            </w:r>
          </w:p>
        </w:tc>
        <w:tc>
          <w:tcPr>
            <w:tcW w:w="1588" w:type="dxa"/>
            <w:vAlign w:val="center"/>
            <w:hideMark/>
          </w:tcPr>
          <w:p w14:paraId="7C37ABA4" w14:textId="77777777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Rukh</w:t>
            </w:r>
          </w:p>
        </w:tc>
        <w:tc>
          <w:tcPr>
            <w:tcW w:w="1156" w:type="dxa"/>
            <w:vAlign w:val="center"/>
            <w:hideMark/>
          </w:tcPr>
          <w:p w14:paraId="7EC0B506" w14:textId="0118EA37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Rook</w:t>
            </w:r>
          </w:p>
        </w:tc>
        <w:tc>
          <w:tcPr>
            <w:tcW w:w="1131" w:type="dxa"/>
            <w:vAlign w:val="center"/>
            <w:hideMark/>
          </w:tcPr>
          <w:p w14:paraId="41EDB086" w14:textId="77777777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Torre</w:t>
            </w:r>
          </w:p>
        </w:tc>
        <w:tc>
          <w:tcPr>
            <w:tcW w:w="1097" w:type="dxa"/>
            <w:vAlign w:val="center"/>
            <w:hideMark/>
          </w:tcPr>
          <w:p w14:paraId="5699DC92" w14:textId="77777777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Tour</w:t>
            </w:r>
          </w:p>
        </w:tc>
        <w:tc>
          <w:tcPr>
            <w:tcW w:w="1182" w:type="dxa"/>
            <w:vAlign w:val="center"/>
          </w:tcPr>
          <w:p w14:paraId="072F456E" w14:textId="2B66223F" w:rsidR="0056084C" w:rsidRPr="00BE0037" w:rsidRDefault="2E623DC9" w:rsidP="2E623DC9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Xe</w:t>
            </w:r>
          </w:p>
        </w:tc>
      </w:tr>
      <w:tr w:rsidR="00FB23BB" w:rsidRPr="00BE0037" w14:paraId="365D9754" w14:textId="77D0F308" w:rsidTr="2E623DC9">
        <w:trPr>
          <w:trHeight w:val="1088"/>
        </w:trPr>
        <w:tc>
          <w:tcPr>
            <w:tcW w:w="1518" w:type="dxa"/>
            <w:vAlign w:val="center"/>
            <w:hideMark/>
          </w:tcPr>
          <w:p w14:paraId="5900B324" w14:textId="77777777" w:rsidR="0056084C" w:rsidRPr="00BE0037" w:rsidRDefault="2E623DC9" w:rsidP="2E623DC9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Padati</w:t>
            </w:r>
            <w:r w:rsidRPr="00BE0037">
              <w:rPr>
                <w:rFonts w:ascii="Helvetica" w:hAnsi="Helvetica" w:cs="Arial Hebrew Scholar"/>
              </w:rPr>
              <w:t xml:space="preserve"> (</w:t>
            </w:r>
            <w:r w:rsidRPr="00BE0037">
              <w:rPr>
                <w:rFonts w:ascii="Helvetica" w:eastAsia="Calibri" w:hAnsi="Helvetica" w:cs="Calibri"/>
              </w:rPr>
              <w:t>footsoldier</w:t>
            </w:r>
            <w:r w:rsidRPr="00BE0037">
              <w:rPr>
                <w:rFonts w:ascii="Helvetica" w:hAnsi="Helvetica" w:cs="Arial Hebrew Scholar"/>
              </w:rPr>
              <w:t>)</w:t>
            </w:r>
          </w:p>
        </w:tc>
        <w:tc>
          <w:tcPr>
            <w:tcW w:w="1400" w:type="dxa"/>
            <w:vAlign w:val="center"/>
            <w:hideMark/>
          </w:tcPr>
          <w:p w14:paraId="0AE556EE" w14:textId="77777777" w:rsidR="0056084C" w:rsidRPr="00BE0037" w:rsidRDefault="2E623DC9" w:rsidP="2E623DC9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Piadeh</w:t>
            </w:r>
          </w:p>
        </w:tc>
        <w:tc>
          <w:tcPr>
            <w:tcW w:w="1588" w:type="dxa"/>
            <w:vAlign w:val="center"/>
            <w:hideMark/>
          </w:tcPr>
          <w:p w14:paraId="1B449CB0" w14:textId="77777777" w:rsidR="0056084C" w:rsidRPr="00BE0037" w:rsidRDefault="2E623DC9" w:rsidP="2E623DC9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Baidaq</w:t>
            </w:r>
          </w:p>
        </w:tc>
        <w:tc>
          <w:tcPr>
            <w:tcW w:w="1156" w:type="dxa"/>
            <w:vAlign w:val="center"/>
            <w:hideMark/>
          </w:tcPr>
          <w:p w14:paraId="323BD691" w14:textId="4CD1347D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Pawn</w:t>
            </w:r>
          </w:p>
        </w:tc>
        <w:tc>
          <w:tcPr>
            <w:tcW w:w="1131" w:type="dxa"/>
            <w:vAlign w:val="center"/>
            <w:hideMark/>
          </w:tcPr>
          <w:p w14:paraId="3CA34F38" w14:textId="77777777" w:rsidR="0056084C" w:rsidRPr="00BE0037" w:rsidRDefault="2E623DC9" w:rsidP="2E623DC9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Peón</w:t>
            </w:r>
          </w:p>
        </w:tc>
        <w:tc>
          <w:tcPr>
            <w:tcW w:w="1097" w:type="dxa"/>
            <w:vAlign w:val="center"/>
            <w:hideMark/>
          </w:tcPr>
          <w:p w14:paraId="6022E950" w14:textId="77777777" w:rsidR="0056084C" w:rsidRPr="00BE0037" w:rsidRDefault="47FE4FB4" w:rsidP="47FE4FB4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Pion</w:t>
            </w:r>
          </w:p>
        </w:tc>
        <w:tc>
          <w:tcPr>
            <w:tcW w:w="1182" w:type="dxa"/>
            <w:vAlign w:val="center"/>
          </w:tcPr>
          <w:p w14:paraId="26087757" w14:textId="7869E114" w:rsidR="0056084C" w:rsidRPr="00BE0037" w:rsidRDefault="2E623DC9" w:rsidP="2E623DC9">
            <w:pPr>
              <w:spacing w:before="170" w:after="170"/>
              <w:jc w:val="center"/>
              <w:rPr>
                <w:rFonts w:ascii="Helvetica" w:hAnsi="Helvetica" w:cs="Arial Hebrew Scholar"/>
              </w:rPr>
            </w:pPr>
            <w:r w:rsidRPr="00BE0037">
              <w:rPr>
                <w:rFonts w:ascii="Helvetica" w:eastAsia="Calibri" w:hAnsi="Helvetica" w:cs="Calibri"/>
              </w:rPr>
              <w:t>Tốt</w:t>
            </w:r>
          </w:p>
        </w:tc>
      </w:tr>
    </w:tbl>
    <w:p w14:paraId="7420587B" w14:textId="77777777" w:rsidR="0056084C" w:rsidRPr="00BE0037" w:rsidRDefault="0056084C" w:rsidP="00FB23BB">
      <w:pPr>
        <w:spacing w:before="0" w:after="75" w:line="240" w:lineRule="auto"/>
        <w:ind w:firstLine="426"/>
        <w:rPr>
          <w:rFonts w:ascii="Helvetica" w:eastAsia="Times New Roman" w:hAnsi="Helvetica" w:cs="Arial Hebrew Scholar"/>
          <w:color w:val="312E2B"/>
          <w:sz w:val="21"/>
          <w:szCs w:val="21"/>
          <w:lang w:val="vi-VN" w:eastAsia="en-US"/>
        </w:rPr>
      </w:pPr>
    </w:p>
    <w:p w14:paraId="0AA62AF1" w14:textId="4D1EFA38" w:rsidR="00567B06" w:rsidRPr="00BE0037" w:rsidRDefault="00862BA4" w:rsidP="47FE4FB4">
      <w:pPr>
        <w:pStyle w:val="oancuaDanhsach"/>
        <w:numPr>
          <w:ilvl w:val="1"/>
          <w:numId w:val="3"/>
        </w:numPr>
        <w:spacing w:line="360" w:lineRule="auto"/>
        <w:ind w:left="0" w:firstLine="426"/>
        <w:jc w:val="both"/>
        <w:outlineLvl w:val="1"/>
        <w:rPr>
          <w:rFonts w:ascii="Helvetica" w:hAnsi="Helvetica" w:cs="Arial Hebrew Scholar"/>
          <w:b/>
          <w:bCs/>
        </w:rPr>
      </w:pPr>
      <w:bookmarkStart w:id="16" w:name="_Toc486970875"/>
      <w:bookmarkStart w:id="17" w:name="_Toc486971280"/>
      <w:bookmarkStart w:id="18" w:name="_Toc486977356"/>
      <w:r w:rsidRPr="00BE0037">
        <w:rPr>
          <w:rFonts w:ascii="Helvetica" w:eastAsia="Calibri" w:hAnsi="Helvetica" w:cs="Calibri"/>
          <w:b/>
          <w:bCs/>
        </w:rPr>
        <w:t>ỨNG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DỤNG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TRÒ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CHƠI</w:t>
      </w:r>
      <w:bookmarkEnd w:id="16"/>
      <w:bookmarkEnd w:id="17"/>
      <w:bookmarkEnd w:id="18"/>
    </w:p>
    <w:p w14:paraId="0796892A" w14:textId="2F44D675" w:rsidR="00FA77D3" w:rsidRPr="00BE0037" w:rsidRDefault="2E623DC9" w:rsidP="2E623DC9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  <w:color w:val="000000" w:themeColor="text1"/>
        </w:rPr>
      </w:pPr>
      <w:r w:rsidRPr="00BE0037">
        <w:rPr>
          <w:rFonts w:ascii="Helvetica" w:hAnsi="Helvetica" w:cs="Arial Hebrew Scholar"/>
          <w:color w:val="000000" w:themeColor="text1"/>
        </w:rPr>
        <w:t xml:space="preserve">[7] </w:t>
      </w:r>
      <w:r w:rsidRPr="00BE0037">
        <w:rPr>
          <w:rFonts w:ascii="Helvetica" w:eastAsia="Calibri" w:hAnsi="Helvetica" w:cs="Calibri"/>
          <w:color w:val="000000" w:themeColor="text1"/>
        </w:rPr>
        <w:t>Dự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án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của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kiên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tướng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Peter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Thiel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mang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tên</w:t>
      </w:r>
      <w:r w:rsidRPr="00BE0037">
        <w:rPr>
          <w:rFonts w:ascii="Helvetica" w:hAnsi="Helvetica" w:cs="Arial Hebrew Scholar"/>
          <w:color w:val="000000" w:themeColor="text1"/>
        </w:rPr>
        <w:t xml:space="preserve"> “</w:t>
      </w:r>
      <w:r w:rsidRPr="00BE0037">
        <w:rPr>
          <w:rFonts w:ascii="Helvetica" w:eastAsia="Calibri" w:hAnsi="Helvetica" w:cs="Calibri"/>
          <w:color w:val="000000" w:themeColor="text1"/>
        </w:rPr>
        <w:t>Startup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class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at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Stanford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University</w:t>
      </w:r>
      <w:r w:rsidRPr="00BE0037">
        <w:rPr>
          <w:rFonts w:ascii="Helvetica" w:hAnsi="Helvetica" w:cs="Arial Hebrew Scholar"/>
          <w:color w:val="000000" w:themeColor="text1"/>
        </w:rPr>
        <w:t xml:space="preserve">”, </w:t>
      </w:r>
      <w:r w:rsidRPr="00BE0037">
        <w:rPr>
          <w:rFonts w:ascii="Helvetica" w:eastAsia="Calibri" w:hAnsi="Helvetica" w:cs="Calibri"/>
          <w:color w:val="000000" w:themeColor="text1"/>
        </w:rPr>
        <w:t>có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thể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thấy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được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rõ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hơn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về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lối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suy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nghĩ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cách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tư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duy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của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một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đầu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tư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mạo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hiểm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quản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lý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quỹ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nổi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tiếng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nhất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nước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Mỹ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Anh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luôn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niềm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tin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vào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chân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giá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trị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của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một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con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người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đồng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thời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biết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cách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kết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hợp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gì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anh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học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được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từ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thời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còn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một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kiên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tướng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cờ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vua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vào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kinh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doanh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cuộc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sống</w:t>
      </w:r>
      <w:r w:rsidRPr="00BE0037">
        <w:rPr>
          <w:rFonts w:ascii="Helvetica" w:hAnsi="Helvetica" w:cs="Arial Hebrew Scholar"/>
          <w:color w:val="000000" w:themeColor="text1"/>
        </w:rPr>
        <w:t>.</w:t>
      </w:r>
    </w:p>
    <w:p w14:paraId="7EBBEFF9" w14:textId="1AFB6E82" w:rsidR="00FA77D3" w:rsidRPr="00BE0037" w:rsidRDefault="2E623DC9" w:rsidP="2E623DC9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  <w:color w:val="000000" w:themeColor="text1"/>
        </w:rPr>
      </w:pPr>
      <w:r w:rsidRPr="00BE0037">
        <w:rPr>
          <w:rFonts w:ascii="Helvetica" w:eastAsia="Calibri" w:hAnsi="Helvetica" w:cs="Calibri"/>
          <w:color w:val="000000" w:themeColor="text1"/>
        </w:rPr>
        <w:t>Theo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Thiel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để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bắt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đầu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một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công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mới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bên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cạnh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khả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năng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tư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duy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cơ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bản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bạn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cần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phải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thêm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một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thứ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Thiel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gọi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là</w:t>
      </w:r>
      <w:r w:rsidRPr="00BE0037">
        <w:rPr>
          <w:rFonts w:ascii="Helvetica" w:hAnsi="Helvetica" w:cs="Arial Hebrew Scholar"/>
          <w:color w:val="000000" w:themeColor="text1"/>
        </w:rPr>
        <w:t xml:space="preserve"> “</w:t>
      </w:r>
      <w:r w:rsidRPr="00BE0037">
        <w:rPr>
          <w:rFonts w:ascii="Helvetica" w:eastAsia="Calibri" w:hAnsi="Helvetica" w:cs="Calibri"/>
          <w:color w:val="000000" w:themeColor="text1"/>
        </w:rPr>
        <w:t>Bộ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óc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của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Mafia</w:t>
      </w:r>
      <w:r w:rsidRPr="00BE0037">
        <w:rPr>
          <w:rFonts w:ascii="Helvetica" w:hAnsi="Helvetica" w:cs="Arial Hebrew Scholar"/>
          <w:color w:val="000000" w:themeColor="text1"/>
        </w:rPr>
        <w:t xml:space="preserve">” – </w:t>
      </w:r>
      <w:r w:rsidRPr="00BE0037">
        <w:rPr>
          <w:rFonts w:ascii="Helvetica" w:eastAsia="Calibri" w:hAnsi="Helvetica" w:cs="Calibri"/>
          <w:color w:val="000000" w:themeColor="text1"/>
        </w:rPr>
        <w:t>đó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khả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năng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thấu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hiểu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sự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phức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tạp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động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cơ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hành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của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con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người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Nắm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rõ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từng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giá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trị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các</w:t>
      </w:r>
      <w:r w:rsidRPr="00BE0037">
        <w:rPr>
          <w:rFonts w:ascii="Helvetica" w:hAnsi="Helvetica" w:cs="Arial Hebrew Scholar"/>
          <w:color w:val="000000" w:themeColor="text1"/>
        </w:rPr>
        <w:t xml:space="preserve"> “</w:t>
      </w:r>
      <w:r w:rsidRPr="00BE0037">
        <w:rPr>
          <w:rFonts w:ascii="Helvetica" w:eastAsia="Calibri" w:hAnsi="Helvetica" w:cs="Calibri"/>
          <w:color w:val="000000" w:themeColor="text1"/>
        </w:rPr>
        <w:t>quân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cờ</w:t>
      </w:r>
      <w:r w:rsidRPr="00BE0037">
        <w:rPr>
          <w:rFonts w:ascii="Helvetica" w:hAnsi="Helvetica" w:cs="Arial Hebrew Scholar"/>
          <w:color w:val="000000" w:themeColor="text1"/>
        </w:rPr>
        <w:t xml:space="preserve">” </w:t>
      </w:r>
      <w:r w:rsidRPr="00BE0037">
        <w:rPr>
          <w:rFonts w:ascii="Helvetica" w:eastAsia="Calibri" w:hAnsi="Helvetica" w:cs="Calibri"/>
          <w:color w:val="000000" w:themeColor="text1"/>
        </w:rPr>
        <w:t>của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bạn</w:t>
      </w:r>
    </w:p>
    <w:p w14:paraId="35244C35" w14:textId="3AE098B0" w:rsidR="00FA77D3" w:rsidRPr="00BE0037" w:rsidRDefault="2E623DC9" w:rsidP="2E623DC9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  <w:color w:val="000000" w:themeColor="text1"/>
        </w:rPr>
      </w:pPr>
      <w:r w:rsidRPr="00BE0037">
        <w:rPr>
          <w:rFonts w:ascii="Helvetica" w:eastAsia="Calibri" w:hAnsi="Helvetica" w:cs="Calibri"/>
          <w:color w:val="000000" w:themeColor="text1"/>
        </w:rPr>
        <w:t>Cờ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vua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được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coi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như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một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hệ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thống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làm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việc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nhỏ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bao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gồm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một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bàn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cờ</w:t>
      </w:r>
      <w:r w:rsidRPr="00BE0037">
        <w:rPr>
          <w:rFonts w:ascii="Helvetica" w:hAnsi="Helvetica" w:cs="Arial Hebrew Scholar"/>
          <w:color w:val="000000" w:themeColor="text1"/>
        </w:rPr>
        <w:t xml:space="preserve"> 64 </w:t>
      </w:r>
      <w:r w:rsidRPr="00BE0037">
        <w:rPr>
          <w:rFonts w:ascii="Helvetica" w:eastAsia="Calibri" w:hAnsi="Helvetica" w:cs="Calibri"/>
          <w:color w:val="000000" w:themeColor="text1"/>
        </w:rPr>
        <w:t>ô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và</w:t>
      </w:r>
      <w:r w:rsidRPr="00BE0037">
        <w:rPr>
          <w:rFonts w:ascii="Helvetica" w:hAnsi="Helvetica" w:cs="Arial Hebrew Scholar"/>
          <w:color w:val="000000" w:themeColor="text1"/>
        </w:rPr>
        <w:t xml:space="preserve"> 32 </w:t>
      </w:r>
      <w:r w:rsidRPr="00BE0037">
        <w:rPr>
          <w:rFonts w:ascii="Helvetica" w:eastAsia="Calibri" w:hAnsi="Helvetica" w:cs="Calibri"/>
          <w:color w:val="000000" w:themeColor="text1"/>
        </w:rPr>
        <w:t>quân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chia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làm</w:t>
      </w:r>
      <w:r w:rsidRPr="00BE0037">
        <w:rPr>
          <w:rFonts w:ascii="Helvetica" w:hAnsi="Helvetica" w:cs="Arial Hebrew Scholar"/>
          <w:color w:val="000000" w:themeColor="text1"/>
        </w:rPr>
        <w:t xml:space="preserve"> 2 </w:t>
      </w:r>
      <w:r w:rsidRPr="00BE0037">
        <w:rPr>
          <w:rFonts w:ascii="Helvetica" w:eastAsia="Calibri" w:hAnsi="Helvetica" w:cs="Calibri"/>
          <w:color w:val="000000" w:themeColor="text1"/>
        </w:rPr>
        <w:t>phe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cờ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vua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quân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hậu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quân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giá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trị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nhất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thang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điểm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đánh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giá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hậu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mức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điểm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là</w:t>
      </w:r>
      <w:r w:rsidRPr="00BE0037">
        <w:rPr>
          <w:rFonts w:ascii="Helvetica" w:hAnsi="Helvetica" w:cs="Arial Hebrew Scholar"/>
          <w:color w:val="000000" w:themeColor="text1"/>
        </w:rPr>
        <w:t xml:space="preserve"> 9 </w:t>
      </w: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khi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xe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là</w:t>
      </w:r>
      <w:r w:rsidRPr="00BE0037">
        <w:rPr>
          <w:rFonts w:ascii="Helvetica" w:hAnsi="Helvetica" w:cs="Arial Hebrew Scholar"/>
          <w:color w:val="000000" w:themeColor="text1"/>
        </w:rPr>
        <w:t xml:space="preserve"> 5, </w:t>
      </w:r>
      <w:r w:rsidRPr="00BE0037">
        <w:rPr>
          <w:rFonts w:ascii="Helvetica" w:eastAsia="Calibri" w:hAnsi="Helvetica" w:cs="Calibri"/>
          <w:color w:val="000000" w:themeColor="text1"/>
        </w:rPr>
        <w:t>tượng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là</w:t>
      </w:r>
      <w:r w:rsidRPr="00BE0037">
        <w:rPr>
          <w:rFonts w:ascii="Helvetica" w:hAnsi="Helvetica" w:cs="Arial Hebrew Scholar"/>
          <w:color w:val="000000" w:themeColor="text1"/>
        </w:rPr>
        <w:t xml:space="preserve"> 3, </w:t>
      </w:r>
      <w:r w:rsidRPr="00BE0037">
        <w:rPr>
          <w:rFonts w:ascii="Helvetica" w:eastAsia="Calibri" w:hAnsi="Helvetica" w:cs="Calibri"/>
          <w:color w:val="000000" w:themeColor="text1"/>
        </w:rPr>
        <w:t>mã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là</w:t>
      </w:r>
      <w:r w:rsidRPr="00BE0037">
        <w:rPr>
          <w:rFonts w:ascii="Helvetica" w:hAnsi="Helvetica" w:cs="Arial Hebrew Scholar"/>
          <w:color w:val="000000" w:themeColor="text1"/>
        </w:rPr>
        <w:t xml:space="preserve"> 3 </w:t>
      </w:r>
      <w:r w:rsidRPr="00BE0037">
        <w:rPr>
          <w:rFonts w:ascii="Helvetica" w:eastAsia="Calibri" w:hAnsi="Helvetica" w:cs="Calibri"/>
          <w:color w:val="000000" w:themeColor="text1"/>
        </w:rPr>
        <w:t>và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tốt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là</w:t>
      </w:r>
      <w:r w:rsidRPr="00BE0037">
        <w:rPr>
          <w:rFonts w:ascii="Helvetica" w:hAnsi="Helvetica" w:cs="Arial Hebrew Scholar"/>
          <w:color w:val="000000" w:themeColor="text1"/>
        </w:rPr>
        <w:t xml:space="preserve"> 1. </w:t>
      </w: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bài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diễn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thuyết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của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mình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Thiel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nhắc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đến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công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thức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của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Guy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Kawasaki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nhằm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đánh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giá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giá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trị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của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một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công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dựa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trên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con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người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tổ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chức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đó</w:t>
      </w:r>
      <w:r w:rsidRPr="00BE0037">
        <w:rPr>
          <w:rFonts w:ascii="Helvetica" w:hAnsi="Helvetica" w:cs="Arial Hebrew Scholar"/>
          <w:color w:val="000000" w:themeColor="text1"/>
        </w:rPr>
        <w:t>.</w:t>
      </w:r>
    </w:p>
    <w:p w14:paraId="4A71858F" w14:textId="5548AF52" w:rsidR="00FA77D3" w:rsidRPr="00BE0037" w:rsidRDefault="00FA77D3" w:rsidP="00575A78">
      <w:pPr>
        <w:pStyle w:val="oancuaDanhsach"/>
        <w:spacing w:line="360" w:lineRule="auto"/>
        <w:ind w:left="0" w:firstLine="426"/>
        <w:jc w:val="center"/>
        <w:rPr>
          <w:rFonts w:ascii="Helvetica" w:hAnsi="Helvetica" w:cs="Arial Hebrew Scholar"/>
          <w:color w:val="000000" w:themeColor="text1"/>
        </w:rPr>
      </w:pPr>
      <w:r w:rsidRPr="00BE0037">
        <w:rPr>
          <w:rFonts w:ascii="Helvetica" w:hAnsi="Helvetica" w:cs="Arial Hebrew Scholar"/>
          <w:noProof/>
          <w:lang w:eastAsia="en-US"/>
        </w:rPr>
        <w:lastRenderedPageBreak/>
        <w:drawing>
          <wp:inline distT="0" distB="0" distL="0" distR="0" wp14:anchorId="040E9858" wp14:editId="1A3F7BAB">
            <wp:extent cx="3218213" cy="2624455"/>
            <wp:effectExtent l="0" t="0" r="1270" b="4445"/>
            <wp:docPr id="102247174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213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B3A9" w14:textId="6019C7CF" w:rsidR="00BC739C" w:rsidRPr="00BE0037" w:rsidRDefault="2E623DC9" w:rsidP="2E623DC9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  <w:color w:val="000000" w:themeColor="text1"/>
        </w:rPr>
      </w:pPr>
      <w:r w:rsidRPr="00BE0037">
        <w:rPr>
          <w:rFonts w:ascii="Helvetica" w:eastAsia="Calibri" w:hAnsi="Helvetica" w:cs="Calibri"/>
          <w:color w:val="000000" w:themeColor="text1"/>
        </w:rPr>
        <w:t>Giống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với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các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quân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cờ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con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người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cũng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giá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trị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riêng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không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phải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mọi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người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cùng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giá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trị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như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nhau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một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tổ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chức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Bạn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phải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khả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năng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đánh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giá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chính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xác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giá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trị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của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họ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bất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cứ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một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lĩnh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vực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nào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hãy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cố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chia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ra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thành</w:t>
      </w:r>
      <w:r w:rsidRPr="00BE0037">
        <w:rPr>
          <w:rFonts w:ascii="Helvetica" w:hAnsi="Helvetica" w:cs="Arial Hebrew Scholar"/>
          <w:color w:val="000000" w:themeColor="text1"/>
        </w:rPr>
        <w:t xml:space="preserve">: </w:t>
      </w:r>
      <w:r w:rsidRPr="00BE0037">
        <w:rPr>
          <w:rFonts w:ascii="Helvetica" w:eastAsia="Calibri" w:hAnsi="Helvetica" w:cs="Calibri"/>
          <w:color w:val="000000" w:themeColor="text1"/>
        </w:rPr>
        <w:t>Amateur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trung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cấp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chuyên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gia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và</w:t>
      </w:r>
      <w:r w:rsidRPr="00BE0037">
        <w:rPr>
          <w:rFonts w:ascii="Helvetica" w:hAnsi="Helvetica" w:cs="Arial Hebrew Scholar"/>
          <w:color w:val="000000" w:themeColor="text1"/>
        </w:rPr>
        <w:t xml:space="preserve"> “</w:t>
      </w:r>
      <w:r w:rsidRPr="00BE0037">
        <w:rPr>
          <w:rFonts w:ascii="Helvetica" w:eastAsia="Calibri" w:hAnsi="Helvetica" w:cs="Calibri"/>
          <w:color w:val="000000" w:themeColor="text1"/>
        </w:rPr>
        <w:t>siêu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hạng</w:t>
      </w:r>
      <w:r w:rsidRPr="00BE0037">
        <w:rPr>
          <w:rFonts w:ascii="Helvetica" w:hAnsi="Helvetica" w:cs="Arial Hebrew Scholar"/>
          <w:color w:val="000000" w:themeColor="text1"/>
        </w:rPr>
        <w:t xml:space="preserve">”. </w:t>
      </w:r>
      <w:r w:rsidRPr="00BE0037">
        <w:rPr>
          <w:rFonts w:ascii="Helvetica" w:eastAsia="Calibri" w:hAnsi="Helvetica" w:cs="Calibri"/>
          <w:color w:val="000000" w:themeColor="text1"/>
        </w:rPr>
        <w:t>Biết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cách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phối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kết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hợp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các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quân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cờ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sẽ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giúp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quản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lý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được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nhân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viên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tương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lai</w:t>
      </w:r>
      <w:r w:rsidRPr="00BE0037">
        <w:rPr>
          <w:rFonts w:ascii="Helvetica" w:hAnsi="Helvetica" w:cs="Arial Hebrew Scholar"/>
          <w:color w:val="000000" w:themeColor="text1"/>
        </w:rPr>
        <w:t>.</w:t>
      </w:r>
    </w:p>
    <w:p w14:paraId="547F435C" w14:textId="32BF25EE" w:rsidR="00BC739C" w:rsidRPr="00BE0037" w:rsidRDefault="47FE4FB4" w:rsidP="47FE4FB4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  <w:color w:val="000000" w:themeColor="text1"/>
        </w:rPr>
      </w:pPr>
      <w:r w:rsidRPr="00BE0037">
        <w:rPr>
          <w:rFonts w:ascii="Helvetica" w:eastAsia="Calibri" w:hAnsi="Helvetica" w:cs="Calibri"/>
          <w:color w:val="000000" w:themeColor="text1"/>
        </w:rPr>
        <w:t>Peter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Thiel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đề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cập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đến</w:t>
      </w:r>
      <w:r w:rsidRPr="00BE0037">
        <w:rPr>
          <w:rFonts w:ascii="Helvetica" w:hAnsi="Helvetica" w:cs="Arial Hebrew Scholar"/>
          <w:color w:val="000000" w:themeColor="text1"/>
        </w:rPr>
        <w:t xml:space="preserve"> 2 </w:t>
      </w:r>
      <w:r w:rsidRPr="00BE0037">
        <w:rPr>
          <w:rFonts w:ascii="Helvetica" w:eastAsia="Calibri" w:hAnsi="Helvetica" w:cs="Calibri"/>
          <w:color w:val="000000" w:themeColor="text1"/>
        </w:rPr>
        <w:t>loại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tính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cánh</w:t>
      </w:r>
      <w:r w:rsidRPr="00BE0037">
        <w:rPr>
          <w:rFonts w:ascii="Helvetica" w:hAnsi="Helvetica" w:cs="Arial Hebrew Scholar"/>
          <w:color w:val="000000" w:themeColor="text1"/>
        </w:rPr>
        <w:t>: “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người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nghiện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việc</w:t>
      </w:r>
      <w:r w:rsidRPr="00BE0037">
        <w:rPr>
          <w:rFonts w:ascii="Helvetica" w:hAnsi="Helvetica" w:cs="Arial Hebrew Scholar"/>
          <w:color w:val="000000" w:themeColor="text1"/>
        </w:rPr>
        <w:t xml:space="preserve">” </w:t>
      </w:r>
      <w:r w:rsidRPr="00BE0037">
        <w:rPr>
          <w:rFonts w:ascii="Helvetica" w:eastAsia="Calibri" w:hAnsi="Helvetica" w:cs="Calibri"/>
          <w:color w:val="000000" w:themeColor="text1"/>
        </w:rPr>
        <w:t>và</w:t>
      </w:r>
      <w:r w:rsidRPr="00BE0037">
        <w:rPr>
          <w:rFonts w:ascii="Helvetica" w:hAnsi="Helvetica" w:cs="Arial Hebrew Scholar"/>
          <w:color w:val="000000" w:themeColor="text1"/>
        </w:rPr>
        <w:t xml:space="preserve"> “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vận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động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viên</w:t>
      </w:r>
      <w:r w:rsidRPr="00BE0037">
        <w:rPr>
          <w:rFonts w:ascii="Helvetica" w:hAnsi="Helvetica" w:cs="Arial Hebrew Scholar"/>
          <w:color w:val="000000" w:themeColor="text1"/>
        </w:rPr>
        <w:t xml:space="preserve">”. </w:t>
      </w:r>
      <w:r w:rsidRPr="00BE0037">
        <w:rPr>
          <w:rFonts w:ascii="Helvetica" w:eastAsia="Calibri" w:hAnsi="Helvetica" w:cs="Calibri"/>
          <w:color w:val="000000" w:themeColor="text1"/>
        </w:rPr>
        <w:t>Các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kỹ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sư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hay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người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thiên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về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toán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khoa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học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thường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rất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thông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minh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giỏi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xử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lý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các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vấn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đề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thuần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túy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yêu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thích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công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việc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họ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đang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làm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khi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nhân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viên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kinh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doanh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quản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trị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lại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chiến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binh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đầy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động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lực</w:t>
      </w:r>
      <w:r w:rsidRPr="00BE0037">
        <w:rPr>
          <w:rFonts w:ascii="Helvetica" w:hAnsi="Helvetica" w:cs="Arial Hebrew Scholar"/>
          <w:color w:val="000000" w:themeColor="text1"/>
        </w:rPr>
        <w:t>. “</w:t>
      </w:r>
      <w:r w:rsidRPr="00BE0037">
        <w:rPr>
          <w:rFonts w:ascii="Helvetica" w:eastAsia="Calibri" w:hAnsi="Helvetica" w:cs="Calibri"/>
          <w:color w:val="000000" w:themeColor="text1"/>
        </w:rPr>
        <w:t>Bạn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chỉ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thể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nếu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kẻ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khác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gục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ngã</w:t>
      </w:r>
      <w:r w:rsidRPr="00BE0037">
        <w:rPr>
          <w:rFonts w:ascii="Helvetica" w:hAnsi="Helvetica" w:cs="Arial Hebrew Scholar"/>
          <w:color w:val="000000" w:themeColor="text1"/>
        </w:rPr>
        <w:t xml:space="preserve">” </w:t>
      </w:r>
      <w:r w:rsidRPr="00BE0037">
        <w:rPr>
          <w:rFonts w:ascii="Helvetica" w:eastAsia="Calibri" w:hAnsi="Helvetica" w:cs="Calibri"/>
          <w:color w:val="000000" w:themeColor="text1"/>
        </w:rPr>
        <w:t>là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phương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châm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của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họ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Một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công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nếu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nhiều</w:t>
      </w:r>
      <w:r w:rsidRPr="00BE0037">
        <w:rPr>
          <w:rFonts w:ascii="Helvetica" w:hAnsi="Helvetica" w:cs="Arial Hebrew Scholar"/>
          <w:color w:val="000000" w:themeColor="text1"/>
        </w:rPr>
        <w:t xml:space="preserve"> “</w:t>
      </w:r>
      <w:r w:rsidRPr="00BE0037">
        <w:rPr>
          <w:rFonts w:ascii="Helvetica" w:eastAsia="Calibri" w:hAnsi="Helvetica" w:cs="Calibri"/>
          <w:color w:val="000000" w:themeColor="text1"/>
        </w:rPr>
        <w:t>vận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động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viên</w:t>
      </w:r>
      <w:r w:rsidRPr="00BE0037">
        <w:rPr>
          <w:rFonts w:ascii="Helvetica" w:hAnsi="Helvetica" w:cs="Arial Hebrew Scholar"/>
          <w:color w:val="000000" w:themeColor="text1"/>
        </w:rPr>
        <w:t xml:space="preserve">” </w:t>
      </w:r>
      <w:r w:rsidRPr="00BE0037">
        <w:rPr>
          <w:rFonts w:ascii="Helvetica" w:eastAsia="Calibri" w:hAnsi="Helvetica" w:cs="Calibri"/>
          <w:color w:val="000000" w:themeColor="text1"/>
        </w:rPr>
        <w:t>sẽ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thiên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quá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nhiều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vào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việc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tranh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đấu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Mặt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khác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nếu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công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quá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nhiều</w:t>
      </w:r>
      <w:r w:rsidRPr="00BE0037">
        <w:rPr>
          <w:rFonts w:ascii="Helvetica" w:hAnsi="Helvetica" w:cs="Arial Hebrew Scholar"/>
          <w:color w:val="000000" w:themeColor="text1"/>
        </w:rPr>
        <w:t xml:space="preserve"> “</w:t>
      </w:r>
      <w:r w:rsidRPr="00BE0037">
        <w:rPr>
          <w:rFonts w:ascii="Helvetica" w:eastAsia="Calibri" w:hAnsi="Helvetica" w:cs="Calibri"/>
          <w:color w:val="000000" w:themeColor="text1"/>
        </w:rPr>
        <w:t>kẻ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nghiện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việc</w:t>
      </w:r>
      <w:r w:rsidRPr="00BE0037">
        <w:rPr>
          <w:rFonts w:ascii="Helvetica" w:hAnsi="Helvetica" w:cs="Arial Hebrew Scholar"/>
          <w:color w:val="000000" w:themeColor="text1"/>
        </w:rPr>
        <w:t xml:space="preserve">” </w:t>
      </w:r>
      <w:r w:rsidRPr="00BE0037">
        <w:rPr>
          <w:rFonts w:ascii="Helvetica" w:eastAsia="Calibri" w:hAnsi="Helvetica" w:cs="Calibri"/>
          <w:color w:val="000000" w:themeColor="text1"/>
        </w:rPr>
        <w:t>sẽ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lại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chẳng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biết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mình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đang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ở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vị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trí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nào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so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với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đối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thủ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cạnh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tranh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Do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đó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các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công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phải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biết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cân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bằng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giữa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cả</w:t>
      </w:r>
      <w:r w:rsidRPr="00BE0037">
        <w:rPr>
          <w:rFonts w:ascii="Helvetica" w:hAnsi="Helvetica" w:cs="Arial Hebrew Scholar"/>
          <w:color w:val="000000" w:themeColor="text1"/>
        </w:rPr>
        <w:t xml:space="preserve"> 2 </w:t>
      </w:r>
      <w:r w:rsidRPr="00BE0037">
        <w:rPr>
          <w:rFonts w:ascii="Helvetica" w:eastAsia="Calibri" w:hAnsi="Helvetica" w:cs="Calibri"/>
          <w:color w:val="000000" w:themeColor="text1"/>
        </w:rPr>
        <w:t>nhóm</w:t>
      </w:r>
      <w:r w:rsidRPr="00BE0037">
        <w:rPr>
          <w:rFonts w:ascii="Helvetica" w:hAnsi="Helvetica" w:cs="Arial Hebrew Scholar"/>
          <w:color w:val="000000" w:themeColor="text1"/>
        </w:rPr>
        <w:t>.</w:t>
      </w:r>
    </w:p>
    <w:p w14:paraId="28BC0573" w14:textId="57BF0F79" w:rsidR="00FA77D3" w:rsidRPr="00BE0037" w:rsidRDefault="2E623DC9" w:rsidP="2E623DC9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  <w:color w:val="000000" w:themeColor="text1"/>
        </w:rPr>
      </w:pPr>
      <w:r w:rsidRPr="00BE0037">
        <w:rPr>
          <w:rFonts w:ascii="Helvetica" w:eastAsia="Calibri" w:hAnsi="Helvetica" w:cs="Calibri"/>
          <w:color w:val="000000" w:themeColor="text1"/>
        </w:rPr>
        <w:t>Bài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học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ở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đây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hãy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dùng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“</w:t>
      </w:r>
      <w:r w:rsidRPr="00BE0037">
        <w:rPr>
          <w:rFonts w:ascii="Helvetica" w:eastAsia="Calibri" w:hAnsi="Helvetica" w:cs="Calibri"/>
          <w:color w:val="000000" w:themeColor="text1"/>
        </w:rPr>
        <w:t>vận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động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viên</w:t>
      </w:r>
      <w:r w:rsidRPr="00BE0037">
        <w:rPr>
          <w:rFonts w:ascii="Helvetica" w:hAnsi="Helvetica" w:cs="Arial Hebrew Scholar"/>
          <w:color w:val="000000" w:themeColor="text1"/>
        </w:rPr>
        <w:t xml:space="preserve">” </w:t>
      </w:r>
      <w:r w:rsidRPr="00BE0037">
        <w:rPr>
          <w:rFonts w:ascii="Helvetica" w:eastAsia="Calibri" w:hAnsi="Helvetica" w:cs="Calibri"/>
          <w:color w:val="000000" w:themeColor="text1"/>
        </w:rPr>
        <w:t>để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bảo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vệ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“</w:t>
      </w:r>
      <w:r w:rsidRPr="00BE0037">
        <w:rPr>
          <w:rFonts w:ascii="Helvetica" w:eastAsia="Calibri" w:hAnsi="Helvetica" w:cs="Calibri"/>
          <w:color w:val="000000" w:themeColor="text1"/>
        </w:rPr>
        <w:t>kẻ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nghiện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việc</w:t>
      </w:r>
      <w:r w:rsidRPr="00BE0037">
        <w:rPr>
          <w:rFonts w:ascii="Helvetica" w:hAnsi="Helvetica" w:cs="Arial Hebrew Scholar"/>
          <w:color w:val="000000" w:themeColor="text1"/>
        </w:rPr>
        <w:t xml:space="preserve">”. </w:t>
      </w:r>
      <w:r w:rsidRPr="00BE0037">
        <w:rPr>
          <w:rFonts w:ascii="Helvetica" w:eastAsia="Calibri" w:hAnsi="Helvetica" w:cs="Calibri"/>
          <w:color w:val="000000" w:themeColor="text1"/>
        </w:rPr>
        <w:t>Một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chiến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thuật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đơn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giản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nhất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để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đánh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bại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công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bạn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chính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lôi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kéo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cá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nhân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rất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giỏi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chuyên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môn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nhưng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lại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khá</w:t>
      </w:r>
      <w:r w:rsidRPr="00BE0037">
        <w:rPr>
          <w:rFonts w:ascii="Helvetica" w:hAnsi="Helvetica" w:cs="Arial Hebrew Scholar"/>
          <w:color w:val="000000" w:themeColor="text1"/>
        </w:rPr>
        <w:t xml:space="preserve"> “</w:t>
      </w:r>
      <w:r w:rsidRPr="00BE0037">
        <w:rPr>
          <w:rFonts w:ascii="Helvetica" w:eastAsia="Calibri" w:hAnsi="Helvetica" w:cs="Calibri"/>
          <w:color w:val="000000" w:themeColor="text1"/>
        </w:rPr>
        <w:t>ngây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thơ</w:t>
      </w:r>
      <w:r w:rsidRPr="00BE0037">
        <w:rPr>
          <w:rFonts w:ascii="Helvetica" w:hAnsi="Helvetica" w:cs="Arial Hebrew Scholar"/>
          <w:color w:val="000000" w:themeColor="text1"/>
        </w:rPr>
        <w:t xml:space="preserve">” </w:t>
      </w:r>
      <w:r w:rsidRPr="00BE0037">
        <w:rPr>
          <w:rFonts w:ascii="Helvetica" w:eastAsia="Calibri" w:hAnsi="Helvetica" w:cs="Calibri"/>
          <w:color w:val="000000" w:themeColor="text1"/>
        </w:rPr>
        <w:t>với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thương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trường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Nắm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từng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giai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đoạn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cuộc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chơi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lên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kế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hoạch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phù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hợp</w:t>
      </w:r>
      <w:r w:rsidRPr="00BE0037">
        <w:rPr>
          <w:rFonts w:ascii="Helvetica" w:hAnsi="Helvetica" w:cs="Arial Hebrew Scholar"/>
          <w:color w:val="000000" w:themeColor="text1"/>
        </w:rPr>
        <w:t>.</w:t>
      </w:r>
    </w:p>
    <w:p w14:paraId="5029D8D4" w14:textId="37B33FAB" w:rsidR="00FA77D3" w:rsidRPr="00BE0037" w:rsidRDefault="00FA77D3" w:rsidP="00FB23BB">
      <w:pPr>
        <w:pStyle w:val="oancuaDanhsach"/>
        <w:spacing w:line="360" w:lineRule="auto"/>
        <w:ind w:left="0" w:firstLine="426"/>
        <w:jc w:val="center"/>
        <w:rPr>
          <w:rFonts w:ascii="Helvetica" w:hAnsi="Helvetica" w:cs="Arial Hebrew Scholar"/>
          <w:color w:val="000000" w:themeColor="text1"/>
        </w:rPr>
      </w:pPr>
      <w:r w:rsidRPr="00BE0037">
        <w:rPr>
          <w:rFonts w:ascii="Helvetica" w:hAnsi="Helvetica" w:cs="Arial Hebrew Scholar"/>
          <w:noProof/>
          <w:lang w:eastAsia="en-US"/>
        </w:rPr>
        <w:lastRenderedPageBreak/>
        <w:drawing>
          <wp:inline distT="0" distB="0" distL="0" distR="0" wp14:anchorId="3EF728C8" wp14:editId="4A31E77F">
            <wp:extent cx="3811905" cy="3206115"/>
            <wp:effectExtent l="0" t="0" r="0" b="0"/>
            <wp:docPr id="2136423239" name="picture" descr="http://cafef.vcmedia.vn/Images/Uploaded/Share/2012/06/11/3eacapablanca02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90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290D" w14:textId="27BF9521" w:rsidR="00FA77D3" w:rsidRPr="00BE0037" w:rsidRDefault="2E623DC9" w:rsidP="2E623DC9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  <w:color w:val="000000" w:themeColor="text1"/>
        </w:rPr>
      </w:pPr>
      <w:r w:rsidRPr="00BE0037">
        <w:rPr>
          <w:rFonts w:ascii="Helvetica" w:eastAsia="Calibri" w:hAnsi="Helvetica" w:cs="Calibri"/>
          <w:color w:val="000000" w:themeColor="text1"/>
        </w:rPr>
        <w:t>Đại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kiện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tướng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cờ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vua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Jose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Raul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Capablanca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Một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trận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đấu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cờ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vua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thường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được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chia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thành</w:t>
      </w:r>
      <w:r w:rsidRPr="00BE0037">
        <w:rPr>
          <w:rFonts w:ascii="Helvetica" w:hAnsi="Helvetica" w:cs="Arial Hebrew Scholar"/>
          <w:color w:val="000000" w:themeColor="text1"/>
        </w:rPr>
        <w:t xml:space="preserve"> 3 </w:t>
      </w:r>
      <w:r w:rsidRPr="00BE0037">
        <w:rPr>
          <w:rFonts w:ascii="Helvetica" w:eastAsia="Calibri" w:hAnsi="Helvetica" w:cs="Calibri"/>
          <w:color w:val="000000" w:themeColor="text1"/>
        </w:rPr>
        <w:t>giai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đoạn</w:t>
      </w:r>
      <w:r w:rsidRPr="00BE0037">
        <w:rPr>
          <w:rFonts w:ascii="Helvetica" w:hAnsi="Helvetica" w:cs="Arial Hebrew Scholar"/>
          <w:color w:val="000000" w:themeColor="text1"/>
        </w:rPr>
        <w:t xml:space="preserve">: </w:t>
      </w:r>
      <w:r w:rsidRPr="00BE0037">
        <w:rPr>
          <w:rFonts w:ascii="Helvetica" w:eastAsia="Calibri" w:hAnsi="Helvetica" w:cs="Calibri"/>
          <w:color w:val="000000" w:themeColor="text1"/>
        </w:rPr>
        <w:t>Khai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cuộc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trung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cuộc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tàn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cuộc</w:t>
      </w:r>
      <w:r w:rsidRPr="00BE0037">
        <w:rPr>
          <w:rFonts w:ascii="Helvetica" w:hAnsi="Helvetica" w:cs="Arial Hebrew Scholar"/>
          <w:color w:val="000000" w:themeColor="text1"/>
        </w:rPr>
        <w:t>.</w:t>
      </w:r>
    </w:p>
    <w:p w14:paraId="408A8774" w14:textId="576E85BF" w:rsidR="00FA77D3" w:rsidRPr="00BE0037" w:rsidRDefault="2E623DC9" w:rsidP="2E623DC9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  <w:color w:val="000000" w:themeColor="text1"/>
        </w:rPr>
      </w:pP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bài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viết</w:t>
      </w:r>
      <w:r w:rsidRPr="00BE0037">
        <w:rPr>
          <w:rFonts w:ascii="Helvetica" w:hAnsi="Helvetica" w:cs="Arial Hebrew Scholar"/>
          <w:color w:val="000000" w:themeColor="text1"/>
        </w:rPr>
        <w:t xml:space="preserve"> “</w:t>
      </w:r>
      <w:r w:rsidRPr="00BE0037">
        <w:rPr>
          <w:rFonts w:ascii="Helvetica" w:eastAsia="Calibri" w:hAnsi="Helvetica" w:cs="Calibri"/>
          <w:color w:val="000000" w:themeColor="text1"/>
        </w:rPr>
        <w:t>Hệ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thống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giá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trị</w:t>
      </w:r>
      <w:r w:rsidRPr="00BE0037">
        <w:rPr>
          <w:rFonts w:ascii="Helvetica" w:hAnsi="Helvetica" w:cs="Arial Hebrew Scholar"/>
          <w:color w:val="000000" w:themeColor="text1"/>
        </w:rPr>
        <w:t xml:space="preserve">”, </w:t>
      </w:r>
      <w:r w:rsidRPr="00BE0037">
        <w:rPr>
          <w:rFonts w:ascii="Helvetica" w:eastAsia="Calibri" w:hAnsi="Helvetica" w:cs="Calibri"/>
          <w:color w:val="000000" w:themeColor="text1"/>
        </w:rPr>
        <w:t>Thiel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đề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cập</w:t>
      </w:r>
      <w:r w:rsidRPr="00BE0037">
        <w:rPr>
          <w:rFonts w:ascii="Helvetica" w:hAnsi="Helvetica" w:cs="Arial Hebrew Scholar"/>
          <w:color w:val="000000" w:themeColor="text1"/>
        </w:rPr>
        <w:t>: “</w:t>
      </w:r>
      <w:r w:rsidRPr="00BE0037">
        <w:rPr>
          <w:rFonts w:ascii="Helvetica" w:eastAsia="Calibri" w:hAnsi="Helvetica" w:cs="Calibri"/>
          <w:color w:val="000000" w:themeColor="text1"/>
        </w:rPr>
        <w:t>Chúng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thường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hay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nói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về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thứ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gọi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là</w:t>
      </w:r>
      <w:r w:rsidRPr="00BE0037">
        <w:rPr>
          <w:rFonts w:ascii="Helvetica" w:hAnsi="Helvetica" w:cs="Arial Hebrew Scholar"/>
          <w:color w:val="000000" w:themeColor="text1"/>
        </w:rPr>
        <w:t xml:space="preserve"> ‘</w:t>
      </w:r>
      <w:r w:rsidRPr="00BE0037">
        <w:rPr>
          <w:rFonts w:ascii="Helvetica" w:eastAsia="Calibri" w:hAnsi="Helvetica" w:cs="Calibri"/>
          <w:color w:val="000000" w:themeColor="text1"/>
        </w:rPr>
        <w:t>lợi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thế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người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dẫn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đầu</w:t>
      </w:r>
      <w:r w:rsidRPr="00BE0037">
        <w:rPr>
          <w:rFonts w:ascii="Helvetica" w:hAnsi="Helvetica" w:cs="Arial Hebrew Scholar"/>
          <w:color w:val="000000" w:themeColor="text1"/>
        </w:rPr>
        <w:t xml:space="preserve">’. </w:t>
      </w:r>
      <w:r w:rsidRPr="00BE0037">
        <w:rPr>
          <w:rFonts w:ascii="Helvetica" w:eastAsia="Calibri" w:hAnsi="Helvetica" w:cs="Calibri"/>
          <w:color w:val="000000" w:themeColor="text1"/>
        </w:rPr>
        <w:t>Nhưng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quá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chú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trọng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vào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điếu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thể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gây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ra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vấn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đề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nghiêm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trọng</w:t>
      </w:r>
      <w:r w:rsidRPr="00BE0037">
        <w:rPr>
          <w:rFonts w:ascii="Helvetica" w:hAnsi="Helvetica" w:cs="Arial Hebrew Scholar"/>
          <w:color w:val="000000" w:themeColor="text1"/>
        </w:rPr>
        <w:t xml:space="preserve">: </w:t>
      </w:r>
      <w:r w:rsidRPr="00BE0037">
        <w:rPr>
          <w:rFonts w:ascii="Helvetica" w:eastAsia="Calibri" w:hAnsi="Helvetica" w:cs="Calibri"/>
          <w:color w:val="000000" w:themeColor="text1"/>
        </w:rPr>
        <w:t>Bạn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thể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dẫn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đầu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nhưng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sau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sẽ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lụi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tàn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nhanh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chóng</w:t>
      </w:r>
      <w:r w:rsidRPr="00BE0037">
        <w:rPr>
          <w:rFonts w:ascii="Helvetica" w:hAnsi="Helvetica" w:cs="Arial Hebrew Scholar"/>
          <w:color w:val="000000" w:themeColor="text1"/>
        </w:rPr>
        <w:t xml:space="preserve">? </w:t>
      </w:r>
      <w:r w:rsidRPr="00BE0037">
        <w:rPr>
          <w:rFonts w:ascii="Helvetica" w:eastAsia="Calibri" w:hAnsi="Helvetica" w:cs="Calibri"/>
          <w:color w:val="000000" w:themeColor="text1"/>
        </w:rPr>
        <w:t>Do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vậy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điều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thậm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chí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còn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quan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trọng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hơn</w:t>
      </w:r>
      <w:r w:rsidRPr="00BE0037">
        <w:rPr>
          <w:rFonts w:ascii="Helvetica" w:hAnsi="Helvetica" w:cs="Arial Hebrew Scholar"/>
          <w:color w:val="000000" w:themeColor="text1"/>
        </w:rPr>
        <w:t xml:space="preserve"> “</w:t>
      </w:r>
      <w:r w:rsidRPr="00BE0037">
        <w:rPr>
          <w:rFonts w:ascii="Helvetica" w:eastAsia="Calibri" w:hAnsi="Helvetica" w:cs="Calibri"/>
          <w:color w:val="000000" w:themeColor="text1"/>
        </w:rPr>
        <w:t>người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đầu</w:t>
      </w:r>
      <w:r w:rsidRPr="00BE0037">
        <w:rPr>
          <w:rFonts w:ascii="Helvetica" w:hAnsi="Helvetica" w:cs="Arial Hebrew Scholar"/>
          <w:color w:val="000000" w:themeColor="text1"/>
        </w:rPr>
        <w:t xml:space="preserve">”, </w:t>
      </w:r>
      <w:r w:rsidRPr="00BE0037">
        <w:rPr>
          <w:rFonts w:ascii="Helvetica" w:eastAsia="Calibri" w:hAnsi="Helvetica" w:cs="Calibri"/>
          <w:color w:val="000000" w:themeColor="text1"/>
        </w:rPr>
        <w:t>đó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là</w:t>
      </w:r>
      <w:r w:rsidRPr="00BE0037">
        <w:rPr>
          <w:rFonts w:ascii="Helvetica" w:hAnsi="Helvetica" w:cs="Arial Hebrew Scholar"/>
          <w:color w:val="000000" w:themeColor="text1"/>
        </w:rPr>
        <w:t xml:space="preserve"> “</w:t>
      </w:r>
      <w:r w:rsidRPr="00BE0037">
        <w:rPr>
          <w:rFonts w:ascii="Helvetica" w:eastAsia="Calibri" w:hAnsi="Helvetica" w:cs="Calibri"/>
          <w:color w:val="000000" w:themeColor="text1"/>
        </w:rPr>
        <w:t>người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về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đến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đích</w:t>
      </w:r>
      <w:r w:rsidRPr="00BE0037">
        <w:rPr>
          <w:rFonts w:ascii="Helvetica" w:hAnsi="Helvetica" w:cs="Arial Hebrew Scholar"/>
          <w:color w:val="000000" w:themeColor="text1"/>
        </w:rPr>
        <w:t xml:space="preserve">”. </w:t>
      </w:r>
      <w:r w:rsidRPr="00BE0037">
        <w:rPr>
          <w:rFonts w:ascii="Helvetica" w:eastAsia="Calibri" w:hAnsi="Helvetica" w:cs="Calibri"/>
          <w:color w:val="000000" w:themeColor="text1"/>
        </w:rPr>
        <w:t>Công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phải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sự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trường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tồn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vấn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đề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này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kinh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doanh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chẳng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khác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gì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một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ván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cờ</w:t>
      </w:r>
      <w:r w:rsidRPr="00BE0037">
        <w:rPr>
          <w:rFonts w:ascii="Helvetica" w:hAnsi="Helvetica" w:cs="Arial Hebrew Scholar"/>
          <w:color w:val="000000" w:themeColor="text1"/>
        </w:rPr>
        <w:t>.</w:t>
      </w:r>
    </w:p>
    <w:p w14:paraId="77B5CF0B" w14:textId="50327245" w:rsidR="00BC739C" w:rsidRPr="00BE0037" w:rsidRDefault="2E623DC9" w:rsidP="2E623DC9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  <w:color w:val="000000" w:themeColor="text1"/>
        </w:rPr>
      </w:pPr>
      <w:r w:rsidRPr="00BE0037">
        <w:rPr>
          <w:rFonts w:ascii="Helvetica" w:eastAsia="Calibri" w:hAnsi="Helvetica" w:cs="Calibri"/>
          <w:color w:val="000000" w:themeColor="text1"/>
        </w:rPr>
        <w:t>Đại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kiện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tướng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Jose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Raul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Capablanca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đã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từng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tuyên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bố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rất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rõ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ràng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bài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luận</w:t>
      </w:r>
      <w:r w:rsidRPr="00BE0037">
        <w:rPr>
          <w:rFonts w:ascii="Helvetica" w:hAnsi="Helvetica" w:cs="Arial Hebrew Scholar"/>
          <w:color w:val="000000" w:themeColor="text1"/>
        </w:rPr>
        <w:t xml:space="preserve"> “</w:t>
      </w:r>
      <w:r w:rsidRPr="00BE0037">
        <w:rPr>
          <w:rFonts w:ascii="Helvetica" w:eastAsia="Calibri" w:hAnsi="Helvetica" w:cs="Calibri"/>
          <w:color w:val="000000" w:themeColor="text1"/>
        </w:rPr>
        <w:t>Chiến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tranh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hòa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bình</w:t>
      </w:r>
      <w:r w:rsidRPr="00BE0037">
        <w:rPr>
          <w:rFonts w:ascii="Helvetica" w:hAnsi="Helvetica" w:cs="Arial Hebrew Scholar"/>
          <w:color w:val="000000" w:themeColor="text1"/>
        </w:rPr>
        <w:t xml:space="preserve">” </w:t>
      </w:r>
      <w:r w:rsidRPr="00BE0037">
        <w:rPr>
          <w:rFonts w:ascii="Helvetica" w:eastAsia="Calibri" w:hAnsi="Helvetica" w:cs="Calibri"/>
          <w:color w:val="000000" w:themeColor="text1"/>
        </w:rPr>
        <w:t>của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ông</w:t>
      </w:r>
      <w:r w:rsidRPr="00BE0037">
        <w:rPr>
          <w:rFonts w:ascii="Helvetica" w:hAnsi="Helvetica" w:cs="Arial Hebrew Scholar"/>
          <w:color w:val="000000" w:themeColor="text1"/>
        </w:rPr>
        <w:t>: “</w:t>
      </w:r>
      <w:r w:rsidRPr="00BE0037">
        <w:rPr>
          <w:rFonts w:ascii="Helvetica" w:eastAsia="Calibri" w:hAnsi="Helvetica" w:cs="Calibri"/>
          <w:color w:val="000000" w:themeColor="text1"/>
        </w:rPr>
        <w:t>Để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chiến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thắng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bạn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phải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học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chơi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tàn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cuộc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trước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khi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học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bất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chiến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thuật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nào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khác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Một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bài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học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trung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cấp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chơi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cờ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một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kế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hoạch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tồi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còn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hơn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không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kế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hoạch</w:t>
      </w:r>
      <w:r w:rsidRPr="00BE0037">
        <w:rPr>
          <w:rFonts w:ascii="Helvetica" w:hAnsi="Helvetica" w:cs="Arial Hebrew Scholar"/>
          <w:color w:val="000000" w:themeColor="text1"/>
        </w:rPr>
        <w:t>.”</w:t>
      </w:r>
    </w:p>
    <w:p w14:paraId="4D138358" w14:textId="3DD54913" w:rsidR="00BC739C" w:rsidRPr="00BE0037" w:rsidRDefault="2E623DC9" w:rsidP="2E623DC9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  <w:color w:val="000000" w:themeColor="text1"/>
        </w:rPr>
      </w:pPr>
      <w:r w:rsidRPr="00BE0037">
        <w:rPr>
          <w:rFonts w:ascii="Helvetica" w:eastAsia="Calibri" w:hAnsi="Helvetica" w:cs="Calibri"/>
          <w:i/>
          <w:iCs/>
          <w:color w:val="000000" w:themeColor="text1"/>
        </w:rPr>
        <w:t>Bài</w:t>
      </w:r>
      <w:r w:rsidRPr="00BE0037">
        <w:rPr>
          <w:rFonts w:ascii="Helvetica" w:hAnsi="Helvetica" w:cs="Arial Hebrew Scholar"/>
          <w:i/>
          <w:iCs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i/>
          <w:iCs/>
          <w:color w:val="000000" w:themeColor="text1"/>
        </w:rPr>
        <w:t>học</w:t>
      </w:r>
      <w:r w:rsidRPr="00BE0037">
        <w:rPr>
          <w:rFonts w:ascii="Helvetica" w:hAnsi="Helvetica" w:cs="Arial Hebrew Scholar"/>
          <w:i/>
          <w:iCs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i/>
          <w:iCs/>
          <w:color w:val="000000" w:themeColor="text1"/>
        </w:rPr>
        <w:t>rút</w:t>
      </w:r>
      <w:r w:rsidRPr="00BE0037">
        <w:rPr>
          <w:rFonts w:ascii="Helvetica" w:hAnsi="Helvetica" w:cs="Arial Hebrew Scholar"/>
          <w:i/>
          <w:iCs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i/>
          <w:iCs/>
          <w:color w:val="000000" w:themeColor="text1"/>
        </w:rPr>
        <w:t>ra</w:t>
      </w:r>
      <w:r w:rsidRPr="00BE0037">
        <w:rPr>
          <w:rFonts w:ascii="Helvetica" w:hAnsi="Helvetica" w:cs="Arial Hebrew Scholar"/>
          <w:i/>
          <w:iCs/>
          <w:color w:val="000000" w:themeColor="text1"/>
        </w:rPr>
        <w:t>: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trước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không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hẳn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luôn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luôn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một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lợi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thế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Tàn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cục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mới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chính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giai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đoạn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quyết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sách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quan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trọng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được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hành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Hãy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đảm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bảo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bạn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đã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hoạch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định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trước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về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thời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điểm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ra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quyết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định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Phải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biết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lên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kế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hoạch</w:t>
      </w:r>
      <w:r w:rsidRPr="00BE0037">
        <w:rPr>
          <w:rFonts w:ascii="Helvetica" w:hAnsi="Helvetica" w:cs="Arial Hebrew Scholar"/>
          <w:color w:val="000000" w:themeColor="text1"/>
        </w:rPr>
        <w:t>!</w:t>
      </w:r>
    </w:p>
    <w:p w14:paraId="0BE767E3" w14:textId="321E6363" w:rsidR="00FA77D3" w:rsidRPr="00BE0037" w:rsidRDefault="2E623DC9" w:rsidP="2E623DC9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  <w:color w:val="000000" w:themeColor="text1"/>
        </w:rPr>
      </w:pPr>
      <w:r w:rsidRPr="00BE0037">
        <w:rPr>
          <w:rFonts w:ascii="Helvetica" w:eastAsia="Calibri" w:hAnsi="Helvetica" w:cs="Calibri"/>
          <w:color w:val="000000" w:themeColor="text1"/>
        </w:rPr>
        <w:t>May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mắn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quan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trọng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không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kém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tài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năng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cờ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vua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tài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năng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quyết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định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tất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cả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kinh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doanh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cuộc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sống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ngoài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tài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năng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còn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cần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cả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may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mắn</w:t>
      </w:r>
      <w:r w:rsidRPr="00BE0037">
        <w:rPr>
          <w:rFonts w:ascii="Helvetica" w:hAnsi="Helvetica" w:cs="Arial Hebrew Scholar"/>
          <w:color w:val="000000" w:themeColor="text1"/>
        </w:rPr>
        <w:t>.</w:t>
      </w:r>
    </w:p>
    <w:p w14:paraId="478935E6" w14:textId="77777777" w:rsidR="00FB23BB" w:rsidRPr="00BE0037" w:rsidRDefault="2E623DC9" w:rsidP="2E623DC9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  <w:color w:val="000000" w:themeColor="text1"/>
        </w:rPr>
      </w:pPr>
      <w:r w:rsidRPr="00BE0037">
        <w:rPr>
          <w:rFonts w:ascii="Helvetica" w:eastAsia="Calibri" w:hAnsi="Helvetica" w:cs="Calibri"/>
          <w:color w:val="000000" w:themeColor="text1"/>
        </w:rPr>
        <w:lastRenderedPageBreak/>
        <w:t>Không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ai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thể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một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mình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điều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hành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toàn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bộ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công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một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tay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gây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dựng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sự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nghiệp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viên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mãn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từ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con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số</w:t>
      </w:r>
      <w:r w:rsidRPr="00BE0037">
        <w:rPr>
          <w:rFonts w:ascii="Helvetica" w:hAnsi="Helvetica" w:cs="Arial Hebrew Scholar"/>
          <w:color w:val="000000" w:themeColor="text1"/>
        </w:rPr>
        <w:t xml:space="preserve"> 0. </w:t>
      </w:r>
      <w:r w:rsidRPr="00BE0037">
        <w:rPr>
          <w:rFonts w:ascii="Helvetica" w:eastAsia="Calibri" w:hAnsi="Helvetica" w:cs="Calibri"/>
          <w:color w:val="000000" w:themeColor="text1"/>
        </w:rPr>
        <w:t>Họ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đều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cần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tài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năng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vây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quanh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mình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thời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khi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nhân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tài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thường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xu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hướng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tách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ra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lập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công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riêng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các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nhân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sự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cấp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cao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công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tỷ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đô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phải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dành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từ</w:t>
      </w:r>
      <w:r w:rsidRPr="00BE0037">
        <w:rPr>
          <w:rFonts w:ascii="Helvetica" w:hAnsi="Helvetica" w:cs="Arial Hebrew Scholar"/>
          <w:color w:val="000000" w:themeColor="text1"/>
        </w:rPr>
        <w:t xml:space="preserve"> 25% </w:t>
      </w:r>
      <w:r w:rsidRPr="00BE0037">
        <w:rPr>
          <w:rFonts w:ascii="Helvetica" w:eastAsia="Calibri" w:hAnsi="Helvetica" w:cs="Calibri"/>
          <w:color w:val="000000" w:themeColor="text1"/>
        </w:rPr>
        <w:t>đến</w:t>
      </w:r>
      <w:r w:rsidRPr="00BE0037">
        <w:rPr>
          <w:rFonts w:ascii="Helvetica" w:hAnsi="Helvetica" w:cs="Arial Hebrew Scholar"/>
          <w:color w:val="000000" w:themeColor="text1"/>
        </w:rPr>
        <w:t xml:space="preserve"> 33% </w:t>
      </w:r>
      <w:r w:rsidRPr="00BE0037">
        <w:rPr>
          <w:rFonts w:ascii="Helvetica" w:eastAsia="Calibri" w:hAnsi="Helvetica" w:cs="Calibri"/>
          <w:color w:val="000000" w:themeColor="text1"/>
        </w:rPr>
        <w:t>tổng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lượng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thời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gian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để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tìm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kiếm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nhân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sự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xuất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sắc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Và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thật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sự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cần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rất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nhiều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yếu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tố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may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mắn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để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được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sự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phục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vụ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của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con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người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như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vậy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một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môi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trường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kinh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doanh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cạnh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tranh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như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ngày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nay</w:t>
      </w:r>
      <w:r w:rsidRPr="00BE0037">
        <w:rPr>
          <w:rFonts w:ascii="Helvetica" w:hAnsi="Helvetica" w:cs="Arial Hebrew Scholar"/>
          <w:color w:val="000000" w:themeColor="text1"/>
        </w:rPr>
        <w:t>.</w:t>
      </w:r>
    </w:p>
    <w:p w14:paraId="75E58880" w14:textId="6932C324" w:rsidR="00FA77D3" w:rsidRPr="00BE0037" w:rsidRDefault="00FA77D3" w:rsidP="00FB23BB">
      <w:pPr>
        <w:pStyle w:val="oancuaDanhsach"/>
        <w:spacing w:line="360" w:lineRule="auto"/>
        <w:ind w:left="0" w:firstLine="426"/>
        <w:jc w:val="center"/>
        <w:rPr>
          <w:rFonts w:ascii="Helvetica" w:hAnsi="Helvetica" w:cs="Arial Hebrew Scholar"/>
          <w:color w:val="000000" w:themeColor="text1"/>
        </w:rPr>
      </w:pPr>
      <w:r w:rsidRPr="00BE0037">
        <w:rPr>
          <w:rFonts w:ascii="Helvetica" w:hAnsi="Helvetica" w:cs="Arial Hebrew Scholar"/>
          <w:noProof/>
          <w:lang w:eastAsia="en-US"/>
        </w:rPr>
        <w:drawing>
          <wp:inline distT="0" distB="0" distL="0" distR="0" wp14:anchorId="2AE45F11" wp14:editId="74D95AC0">
            <wp:extent cx="3811905" cy="2482215"/>
            <wp:effectExtent l="0" t="0" r="0" b="0"/>
            <wp:docPr id="1971939722" name="picture" descr="http://cafef.vcmedia.vn/Images/Uploaded/Share/2012/06/11/TNOfront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905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CF45" w14:textId="60BDD815" w:rsidR="00BC739C" w:rsidRPr="00BE0037" w:rsidRDefault="2E623DC9" w:rsidP="2E623DC9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  <w:color w:val="000000" w:themeColor="text1"/>
        </w:rPr>
      </w:pPr>
      <w:r w:rsidRPr="00BE0037">
        <w:rPr>
          <w:rFonts w:ascii="Helvetica" w:eastAsia="Calibri" w:hAnsi="Helvetica" w:cs="Calibri"/>
          <w:i/>
          <w:iCs/>
          <w:color w:val="000000" w:themeColor="text1"/>
        </w:rPr>
        <w:t>Bài</w:t>
      </w:r>
      <w:r w:rsidRPr="00BE0037">
        <w:rPr>
          <w:rFonts w:ascii="Helvetica" w:hAnsi="Helvetica" w:cs="Arial Hebrew Scholar"/>
          <w:i/>
          <w:iCs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i/>
          <w:iCs/>
          <w:color w:val="000000" w:themeColor="text1"/>
        </w:rPr>
        <w:t>học</w:t>
      </w:r>
      <w:r w:rsidRPr="00BE0037">
        <w:rPr>
          <w:rFonts w:ascii="Helvetica" w:hAnsi="Helvetica" w:cs="Arial Hebrew Scholar"/>
          <w:i/>
          <w:iCs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i/>
          <w:iCs/>
          <w:color w:val="000000" w:themeColor="text1"/>
        </w:rPr>
        <w:t>rút</w:t>
      </w:r>
      <w:r w:rsidRPr="00BE0037">
        <w:rPr>
          <w:rFonts w:ascii="Helvetica" w:hAnsi="Helvetica" w:cs="Arial Hebrew Scholar"/>
          <w:i/>
          <w:iCs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i/>
          <w:iCs/>
          <w:color w:val="000000" w:themeColor="text1"/>
        </w:rPr>
        <w:t>ra</w:t>
      </w:r>
      <w:r w:rsidRPr="00BE0037">
        <w:rPr>
          <w:rFonts w:ascii="Helvetica" w:hAnsi="Helvetica" w:cs="Arial Hebrew Scholar"/>
          <w:i/>
          <w:iCs/>
          <w:color w:val="000000" w:themeColor="text1"/>
        </w:rPr>
        <w:t>: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cuộc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sống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rất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nhiều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người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giá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trị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nắm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tay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nguồn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lực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lớn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hơn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bạn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tưởng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Hày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dành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thời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gian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để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tìm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kiếm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hút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cá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nhân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về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doanh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nghiệp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bạn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Có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thể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thần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may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mắn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sẽ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mỉm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cười</w:t>
      </w:r>
      <w:r w:rsidRPr="00BE0037">
        <w:rPr>
          <w:rFonts w:ascii="Helvetica" w:hAnsi="Helvetica" w:cs="Arial Hebrew Scholar"/>
          <w:color w:val="000000" w:themeColor="text1"/>
        </w:rPr>
        <w:t xml:space="preserve">! </w:t>
      </w:r>
      <w:r w:rsidRPr="00BE0037">
        <w:rPr>
          <w:rFonts w:ascii="Helvetica" w:eastAsia="Calibri" w:hAnsi="Helvetica" w:cs="Calibri"/>
          <w:color w:val="000000" w:themeColor="text1"/>
        </w:rPr>
        <w:t>Cờ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vua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một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môn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thể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thao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trí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tuệ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khốc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liệt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cuộc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sống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kinh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doanh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cũng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vậy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Hãy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bước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chân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với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sự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cẩn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trọng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tuyệt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đối</w:t>
      </w:r>
      <w:r w:rsidRPr="00BE0037">
        <w:rPr>
          <w:rFonts w:ascii="Helvetica" w:hAnsi="Helvetica" w:cs="Arial Hebrew Scholar"/>
          <w:color w:val="000000" w:themeColor="text1"/>
        </w:rPr>
        <w:t>.</w:t>
      </w:r>
    </w:p>
    <w:p w14:paraId="2FF3648D" w14:textId="77777777" w:rsidR="00FA77D3" w:rsidRPr="00BE0037" w:rsidRDefault="2E623DC9" w:rsidP="2E623DC9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  <w:color w:val="000000" w:themeColor="text1"/>
        </w:rPr>
      </w:pP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một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bài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phỏng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vấn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của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đại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kiện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tướng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Danny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King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với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tạp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chí</w:t>
      </w:r>
      <w:r w:rsidRPr="00BE0037">
        <w:rPr>
          <w:rFonts w:ascii="Helvetica" w:hAnsi="Helvetica" w:cs="Arial Hebrew Scholar"/>
          <w:color w:val="000000" w:themeColor="text1"/>
        </w:rPr>
        <w:t xml:space="preserve"> 60 </w:t>
      </w:r>
      <w:r w:rsidRPr="00BE0037">
        <w:rPr>
          <w:rFonts w:ascii="Helvetica" w:eastAsia="Calibri" w:hAnsi="Helvetica" w:cs="Calibri"/>
          <w:color w:val="000000" w:themeColor="text1"/>
        </w:rPr>
        <w:t>Minutes</w:t>
      </w:r>
      <w:r w:rsidRPr="00BE0037">
        <w:rPr>
          <w:rFonts w:ascii="Helvetica" w:hAnsi="Helvetica" w:cs="Arial Hebrew Scholar"/>
          <w:color w:val="000000" w:themeColor="text1"/>
        </w:rPr>
        <w:t xml:space="preserve"> “</w:t>
      </w:r>
      <w:r w:rsidRPr="00BE0037">
        <w:rPr>
          <w:rFonts w:ascii="Helvetica" w:eastAsia="Calibri" w:hAnsi="Helvetica" w:cs="Calibri"/>
          <w:color w:val="000000" w:themeColor="text1"/>
        </w:rPr>
        <w:t>Cờ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vua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thực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sự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một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môn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thể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thao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trí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tuệ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căng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thẳng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Tất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cả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suy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nghĩ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toan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tính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đều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diễn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ra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rất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nhanh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trong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bộ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óc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Và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nếu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bạn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để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thua</w:t>
      </w:r>
      <w:r w:rsidRPr="00BE0037">
        <w:rPr>
          <w:rFonts w:ascii="Helvetica" w:hAnsi="Helvetica" w:cs="Arial Hebrew Scholar"/>
          <w:color w:val="000000" w:themeColor="text1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</w:rPr>
        <w:t>bạn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sẽ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cảm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thấy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minh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rất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ngu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ngốc</w:t>
      </w:r>
      <w:r w:rsidRPr="00BE0037">
        <w:rPr>
          <w:rFonts w:ascii="Helvetica" w:hAnsi="Helvetica" w:cs="Arial Hebrew Scholar"/>
          <w:color w:val="000000" w:themeColor="text1"/>
        </w:rPr>
        <w:t>.</w:t>
      </w:r>
    </w:p>
    <w:p w14:paraId="2765543C" w14:textId="1B452B49" w:rsidR="00FA77D3" w:rsidRPr="00BE0037" w:rsidRDefault="2E623DC9" w:rsidP="2E623DC9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  <w:color w:val="000000" w:themeColor="text1"/>
        </w:rPr>
      </w:pPr>
      <w:r w:rsidRPr="00BE0037">
        <w:rPr>
          <w:rFonts w:ascii="Helvetica" w:eastAsia="Calibri" w:hAnsi="Helvetica" w:cs="Calibri"/>
          <w:i/>
          <w:iCs/>
          <w:color w:val="000000" w:themeColor="text1"/>
        </w:rPr>
        <w:t>Bài</w:t>
      </w:r>
      <w:r w:rsidRPr="00BE0037">
        <w:rPr>
          <w:rFonts w:ascii="Helvetica" w:hAnsi="Helvetica" w:cs="Arial Hebrew Scholar"/>
          <w:i/>
          <w:iCs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i/>
          <w:iCs/>
          <w:color w:val="000000" w:themeColor="text1"/>
        </w:rPr>
        <w:t>học</w:t>
      </w:r>
      <w:r w:rsidRPr="00BE0037">
        <w:rPr>
          <w:rFonts w:ascii="Helvetica" w:hAnsi="Helvetica" w:cs="Arial Hebrew Scholar"/>
          <w:i/>
          <w:iCs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i/>
          <w:iCs/>
          <w:color w:val="000000" w:themeColor="text1"/>
        </w:rPr>
        <w:t>rút</w:t>
      </w:r>
      <w:r w:rsidRPr="00BE0037">
        <w:rPr>
          <w:rFonts w:ascii="Helvetica" w:hAnsi="Helvetica" w:cs="Arial Hebrew Scholar"/>
          <w:i/>
          <w:iCs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i/>
          <w:iCs/>
          <w:color w:val="000000" w:themeColor="text1"/>
        </w:rPr>
        <w:t>ra</w:t>
      </w:r>
      <w:r w:rsidRPr="00BE0037">
        <w:rPr>
          <w:rFonts w:ascii="Helvetica" w:hAnsi="Helvetica" w:cs="Arial Hebrew Scholar"/>
          <w:i/>
          <w:iCs/>
          <w:color w:val="000000" w:themeColor="text1"/>
        </w:rPr>
        <w:t>: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Cẩn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trọng</w:t>
      </w:r>
      <w:r w:rsidRPr="00BE0037">
        <w:rPr>
          <w:rFonts w:ascii="Helvetica" w:hAnsi="Helvetica" w:cs="Arial Hebrew Scholar"/>
          <w:color w:val="000000" w:themeColor="text1"/>
        </w:rPr>
        <w:t xml:space="preserve">! </w:t>
      </w:r>
      <w:r w:rsidRPr="00BE0037">
        <w:rPr>
          <w:rFonts w:ascii="Helvetica" w:eastAsia="Calibri" w:hAnsi="Helvetica" w:cs="Calibri"/>
          <w:color w:val="000000" w:themeColor="text1"/>
        </w:rPr>
        <w:t>Bạn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không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thể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lại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bất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cứ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nước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nào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quyết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định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bạn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thực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hiện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thể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dẫn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đến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một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tương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lai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huy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hoàng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nhưng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cũng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có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thể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đưa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tới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những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chiếc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bẫy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khủng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khiếp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vô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phương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cứu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chữa</w:t>
      </w:r>
      <w:r w:rsidRPr="00BE0037">
        <w:rPr>
          <w:rFonts w:ascii="Helvetica" w:hAnsi="Helvetica" w:cs="Arial Hebrew Scholar"/>
          <w:color w:val="000000" w:themeColor="text1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</w:rPr>
        <w:t>Thực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tế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này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hoàn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toàn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đúng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cho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cả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chơi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cờ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lẫn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kinh</w:t>
      </w:r>
      <w:r w:rsidRPr="00BE0037">
        <w:rPr>
          <w:rFonts w:ascii="Helvetica" w:hAnsi="Helvetica" w:cs="Arial Hebrew Scholar"/>
          <w:color w:val="000000" w:themeColor="text1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</w:rPr>
        <w:t>doanh</w:t>
      </w:r>
      <w:r w:rsidRPr="00BE0037">
        <w:rPr>
          <w:rFonts w:ascii="Helvetica" w:hAnsi="Helvetica" w:cs="Arial Hebrew Scholar"/>
          <w:color w:val="000000" w:themeColor="text1"/>
        </w:rPr>
        <w:t>.</w:t>
      </w:r>
    </w:p>
    <w:p w14:paraId="544F98A0" w14:textId="77777777" w:rsidR="00567B06" w:rsidRPr="00BE0037" w:rsidRDefault="00567B06" w:rsidP="00FB23BB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  <w:b/>
          <w:szCs w:val="30"/>
        </w:rPr>
      </w:pPr>
    </w:p>
    <w:p w14:paraId="2A86E3D8" w14:textId="615062B9" w:rsidR="00C92D28" w:rsidRPr="00BE0037" w:rsidRDefault="00C92D28" w:rsidP="00FB23BB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  <w:b/>
          <w:szCs w:val="30"/>
        </w:rPr>
      </w:pPr>
    </w:p>
    <w:p w14:paraId="67BAEDD3" w14:textId="71A12A90" w:rsidR="004B6541" w:rsidRPr="00BE0037" w:rsidRDefault="00567B06" w:rsidP="2E623DC9">
      <w:pPr>
        <w:pStyle w:val="u1"/>
        <w:jc w:val="center"/>
        <w:rPr>
          <w:rFonts w:ascii="Helvetica" w:hAnsi="Helvetica" w:cs="Arial Hebrew Scholar"/>
          <w:b/>
          <w:bCs/>
          <w:color w:val="auto"/>
          <w:sz w:val="40"/>
          <w:szCs w:val="40"/>
        </w:rPr>
      </w:pPr>
      <w:bookmarkStart w:id="19" w:name="_Toc486970876"/>
      <w:bookmarkStart w:id="20" w:name="_Toc486971281"/>
      <w:bookmarkStart w:id="21" w:name="_Toc486977357"/>
      <w:bookmarkStart w:id="22" w:name="_GoBack"/>
      <w:bookmarkEnd w:id="22"/>
      <w:r w:rsidRPr="00BE0037">
        <w:rPr>
          <w:rFonts w:ascii="Helvetica" w:eastAsia="Calibri" w:hAnsi="Helvetica" w:cs="Calibri"/>
          <w:b/>
          <w:bCs/>
          <w:color w:val="auto"/>
          <w:sz w:val="40"/>
          <w:szCs w:val="40"/>
        </w:rPr>
        <w:lastRenderedPageBreak/>
        <w:t>CHƯƠNG</w:t>
      </w:r>
      <w:r w:rsidRPr="00BE0037">
        <w:rPr>
          <w:rFonts w:ascii="Helvetica" w:hAnsi="Helvetica" w:cs="Arial Hebrew Scholar"/>
          <w:b/>
          <w:bCs/>
          <w:color w:val="auto"/>
          <w:sz w:val="40"/>
          <w:szCs w:val="40"/>
        </w:rPr>
        <w:t xml:space="preserve"> </w:t>
      </w:r>
      <w:r w:rsidRPr="00BE0037">
        <w:rPr>
          <w:rFonts w:ascii="Helvetica" w:eastAsia="Calibri" w:hAnsi="Helvetica" w:cs="Calibri"/>
          <w:b/>
          <w:bCs/>
          <w:color w:val="auto"/>
          <w:sz w:val="40"/>
          <w:szCs w:val="40"/>
        </w:rPr>
        <w:t>II</w:t>
      </w:r>
      <w:r w:rsidRPr="00BE0037">
        <w:rPr>
          <w:rFonts w:ascii="Helvetica" w:hAnsi="Helvetica" w:cs="Arial Hebrew Scholar"/>
          <w:b/>
          <w:bCs/>
          <w:color w:val="auto"/>
          <w:sz w:val="40"/>
          <w:szCs w:val="40"/>
        </w:rPr>
        <w:t>:</w:t>
      </w:r>
      <w:r w:rsidRPr="00BE0037">
        <w:rPr>
          <w:rFonts w:ascii="Helvetica" w:hAnsi="Helvetica" w:cs="Arial Hebrew Scholar"/>
          <w:b/>
          <w:color w:val="auto"/>
          <w:sz w:val="40"/>
          <w:szCs w:val="30"/>
        </w:rPr>
        <w:tab/>
      </w:r>
      <w:r w:rsidRPr="00BE0037">
        <w:rPr>
          <w:rFonts w:ascii="Helvetica" w:eastAsia="Calibri" w:hAnsi="Helvetica" w:cs="Calibri"/>
          <w:b/>
          <w:bCs/>
          <w:color w:val="auto"/>
          <w:sz w:val="40"/>
          <w:szCs w:val="40"/>
        </w:rPr>
        <w:t>CƠ</w:t>
      </w:r>
      <w:r w:rsidRPr="00BE0037">
        <w:rPr>
          <w:rFonts w:ascii="Helvetica" w:hAnsi="Helvetica" w:cs="Arial Hebrew Scholar"/>
          <w:b/>
          <w:bCs/>
          <w:color w:val="auto"/>
          <w:sz w:val="40"/>
          <w:szCs w:val="40"/>
        </w:rPr>
        <w:t xml:space="preserve"> </w:t>
      </w:r>
      <w:r w:rsidRPr="00BE0037">
        <w:rPr>
          <w:rFonts w:ascii="Helvetica" w:eastAsia="Calibri" w:hAnsi="Helvetica" w:cs="Calibri"/>
          <w:b/>
          <w:bCs/>
          <w:color w:val="auto"/>
          <w:sz w:val="40"/>
          <w:szCs w:val="40"/>
        </w:rPr>
        <w:t>SỞ</w:t>
      </w:r>
      <w:r w:rsidRPr="00BE0037">
        <w:rPr>
          <w:rFonts w:ascii="Helvetica" w:hAnsi="Helvetica" w:cs="Arial Hebrew Scholar"/>
          <w:b/>
          <w:bCs/>
          <w:color w:val="auto"/>
          <w:sz w:val="40"/>
          <w:szCs w:val="40"/>
        </w:rPr>
        <w:t xml:space="preserve"> </w:t>
      </w:r>
      <w:r w:rsidRPr="00BE0037">
        <w:rPr>
          <w:rFonts w:ascii="Helvetica" w:eastAsia="Calibri" w:hAnsi="Helvetica" w:cs="Calibri"/>
          <w:b/>
          <w:bCs/>
          <w:color w:val="auto"/>
          <w:sz w:val="40"/>
          <w:szCs w:val="40"/>
        </w:rPr>
        <w:t>LÝ</w:t>
      </w:r>
      <w:r w:rsidRPr="00BE0037">
        <w:rPr>
          <w:rFonts w:ascii="Helvetica" w:hAnsi="Helvetica" w:cs="Arial Hebrew Scholar"/>
          <w:b/>
          <w:bCs/>
          <w:color w:val="auto"/>
          <w:sz w:val="40"/>
          <w:szCs w:val="40"/>
        </w:rPr>
        <w:t xml:space="preserve"> </w:t>
      </w:r>
      <w:r w:rsidRPr="00BE0037">
        <w:rPr>
          <w:rFonts w:ascii="Helvetica" w:eastAsia="Calibri" w:hAnsi="Helvetica" w:cs="Calibri"/>
          <w:b/>
          <w:bCs/>
          <w:color w:val="auto"/>
          <w:sz w:val="40"/>
          <w:szCs w:val="40"/>
        </w:rPr>
        <w:t>THUYẾT</w:t>
      </w:r>
      <w:bookmarkEnd w:id="19"/>
      <w:bookmarkEnd w:id="20"/>
      <w:bookmarkEnd w:id="21"/>
    </w:p>
    <w:p w14:paraId="25C2AB02" w14:textId="3339F5FF" w:rsidR="00B92BC5" w:rsidRPr="00BE0037" w:rsidRDefault="00CB4A44" w:rsidP="47FE4FB4">
      <w:pPr>
        <w:pStyle w:val="oancuaDanhsach"/>
        <w:numPr>
          <w:ilvl w:val="1"/>
          <w:numId w:val="7"/>
        </w:numPr>
        <w:spacing w:line="360" w:lineRule="auto"/>
        <w:ind w:left="0" w:firstLine="426"/>
        <w:jc w:val="both"/>
        <w:outlineLvl w:val="1"/>
        <w:rPr>
          <w:rFonts w:ascii="Helvetica" w:hAnsi="Helvetica" w:cs="Arial Hebrew Scholar"/>
          <w:b/>
          <w:bCs/>
        </w:rPr>
      </w:pPr>
      <w:bookmarkStart w:id="23" w:name="_Toc486970877"/>
      <w:bookmarkStart w:id="24" w:name="_Toc486971282"/>
      <w:bookmarkStart w:id="25" w:name="_Toc486977358"/>
      <w:r w:rsidRPr="00BE0037">
        <w:rPr>
          <w:rFonts w:ascii="Helvetica" w:eastAsia="Calibri" w:hAnsi="Helvetica" w:cs="Calibri"/>
          <w:b/>
          <w:bCs/>
        </w:rPr>
        <w:t>ĐẶT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VẤN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ĐỀ</w:t>
      </w:r>
      <w:bookmarkEnd w:id="23"/>
      <w:bookmarkEnd w:id="24"/>
      <w:bookmarkEnd w:id="25"/>
    </w:p>
    <w:p w14:paraId="6E30AC6B" w14:textId="0521CEB1" w:rsidR="005C4BF8" w:rsidRPr="00BE0037" w:rsidRDefault="007F2DD2" w:rsidP="47FE4FB4">
      <w:pPr>
        <w:pStyle w:val="oancuaDanhsach"/>
        <w:numPr>
          <w:ilvl w:val="1"/>
          <w:numId w:val="7"/>
        </w:numPr>
        <w:spacing w:line="360" w:lineRule="auto"/>
        <w:ind w:left="0" w:firstLine="426"/>
        <w:jc w:val="both"/>
        <w:outlineLvl w:val="1"/>
        <w:rPr>
          <w:rFonts w:ascii="Helvetica" w:hAnsi="Helvetica" w:cs="Arial Hebrew Scholar"/>
          <w:b/>
          <w:bCs/>
        </w:rPr>
      </w:pPr>
      <w:bookmarkStart w:id="26" w:name="_Toc486970878"/>
      <w:bookmarkStart w:id="27" w:name="_Toc486971283"/>
      <w:bookmarkStart w:id="28" w:name="_Toc486977359"/>
      <w:r w:rsidRPr="00BE0037">
        <w:rPr>
          <w:rFonts w:ascii="Helvetica" w:eastAsia="Calibri" w:hAnsi="Helvetica" w:cs="Calibri"/>
          <w:b/>
          <w:bCs/>
        </w:rPr>
        <w:t>KHÔNG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GIAN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TRẠNG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THÁI</w:t>
      </w:r>
      <w:bookmarkEnd w:id="26"/>
      <w:bookmarkEnd w:id="27"/>
      <w:bookmarkEnd w:id="28"/>
    </w:p>
    <w:p w14:paraId="0CB3B766" w14:textId="6D6E391F" w:rsidR="00D541DA" w:rsidRPr="00BE0037" w:rsidRDefault="007F2DD2" w:rsidP="47FE4FB4">
      <w:pPr>
        <w:pStyle w:val="oancuaDanhsach"/>
        <w:numPr>
          <w:ilvl w:val="1"/>
          <w:numId w:val="7"/>
        </w:numPr>
        <w:spacing w:line="360" w:lineRule="auto"/>
        <w:ind w:left="0" w:firstLine="426"/>
        <w:jc w:val="both"/>
        <w:outlineLvl w:val="1"/>
        <w:rPr>
          <w:rFonts w:ascii="Helvetica" w:hAnsi="Helvetica" w:cs="Arial Hebrew Scholar"/>
          <w:b/>
          <w:bCs/>
        </w:rPr>
      </w:pPr>
      <w:bookmarkStart w:id="29" w:name="_Toc486970879"/>
      <w:bookmarkStart w:id="30" w:name="_Toc486971284"/>
      <w:bookmarkStart w:id="31" w:name="_Toc486977360"/>
      <w:r w:rsidRPr="00BE0037">
        <w:rPr>
          <w:rFonts w:ascii="Helvetica" w:eastAsia="Calibri" w:hAnsi="Helvetica" w:cs="Calibri"/>
          <w:b/>
          <w:bCs/>
        </w:rPr>
        <w:t>GIỚI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THIỆU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CHIẾN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LƯỢC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TÌM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KIẾM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MINIMAX</w:t>
      </w:r>
      <w:bookmarkEnd w:id="29"/>
      <w:bookmarkEnd w:id="30"/>
      <w:bookmarkEnd w:id="31"/>
    </w:p>
    <w:p w14:paraId="4DE2E4E4" w14:textId="28281A40" w:rsidR="000C38E2" w:rsidRPr="00BE0037" w:rsidRDefault="000307BB" w:rsidP="47FE4FB4">
      <w:pPr>
        <w:pStyle w:val="oancuaDanhsach"/>
        <w:numPr>
          <w:ilvl w:val="1"/>
          <w:numId w:val="7"/>
        </w:numPr>
        <w:spacing w:line="360" w:lineRule="auto"/>
        <w:ind w:left="0" w:firstLine="426"/>
        <w:jc w:val="both"/>
        <w:outlineLvl w:val="1"/>
        <w:rPr>
          <w:rFonts w:ascii="Helvetica" w:hAnsi="Helvetica" w:cs="Arial Hebrew Scholar"/>
          <w:b/>
          <w:bCs/>
          <w:lang w:val="vi-VN"/>
        </w:rPr>
      </w:pPr>
      <w:bookmarkStart w:id="32" w:name="_Toc486970880"/>
      <w:bookmarkStart w:id="33" w:name="_Toc486971285"/>
      <w:bookmarkStart w:id="34" w:name="_Toc486977361"/>
      <w:r w:rsidRPr="00BE0037">
        <w:rPr>
          <w:rFonts w:ascii="Helvetica" w:eastAsia="Calibri" w:hAnsi="Helvetica" w:cs="Calibri"/>
          <w:b/>
          <w:bCs/>
          <w:lang w:val="vi-VN"/>
        </w:rPr>
        <w:t>CHIẾN</w:t>
      </w:r>
      <w:r w:rsidRPr="00BE0037">
        <w:rPr>
          <w:rFonts w:ascii="Helvetica" w:hAnsi="Helvetica" w:cs="Arial Hebrew Scholar"/>
          <w:b/>
          <w:bCs/>
          <w:lang w:val="vi-VN"/>
        </w:rPr>
        <w:t xml:space="preserve"> </w:t>
      </w:r>
      <w:r w:rsidRPr="00BE0037">
        <w:rPr>
          <w:rFonts w:ascii="Helvetica" w:eastAsia="Calibri" w:hAnsi="Helvetica" w:cs="Calibri"/>
          <w:b/>
          <w:bCs/>
          <w:lang w:val="vi-VN"/>
        </w:rPr>
        <w:t>LƯỢC</w:t>
      </w:r>
      <w:r w:rsidRPr="00BE0037">
        <w:rPr>
          <w:rFonts w:ascii="Helvetica" w:hAnsi="Helvetica" w:cs="Arial Hebrew Scholar"/>
          <w:b/>
          <w:bCs/>
          <w:lang w:val="vi-VN"/>
        </w:rPr>
        <w:t xml:space="preserve"> </w:t>
      </w:r>
      <w:r w:rsidRPr="00BE0037">
        <w:rPr>
          <w:rFonts w:ascii="Helvetica" w:eastAsia="Calibri" w:hAnsi="Helvetica" w:cs="Calibri"/>
          <w:b/>
          <w:bCs/>
          <w:lang w:val="vi-VN"/>
        </w:rPr>
        <w:t>MINIMAX</w:t>
      </w:r>
      <w:r w:rsidRPr="00BE0037">
        <w:rPr>
          <w:rFonts w:ascii="Helvetica" w:hAnsi="Helvetica" w:cs="Arial Hebrew Scholar"/>
          <w:b/>
          <w:bCs/>
          <w:lang w:val="vi-VN"/>
        </w:rPr>
        <w:t xml:space="preserve"> </w:t>
      </w:r>
      <w:r w:rsidRPr="00BE0037">
        <w:rPr>
          <w:rFonts w:ascii="Helvetica" w:eastAsia="Calibri" w:hAnsi="Helvetica" w:cs="Calibri"/>
          <w:b/>
          <w:bCs/>
          <w:lang w:val="vi-VN"/>
        </w:rPr>
        <w:t>CÓ</w:t>
      </w:r>
      <w:r w:rsidRPr="00BE0037">
        <w:rPr>
          <w:rFonts w:ascii="Helvetica" w:hAnsi="Helvetica" w:cs="Arial Hebrew Scholar"/>
          <w:b/>
          <w:bCs/>
          <w:lang w:val="vi-VN"/>
        </w:rPr>
        <w:t xml:space="preserve"> </w:t>
      </w:r>
      <w:r w:rsidRPr="00BE0037">
        <w:rPr>
          <w:rFonts w:ascii="Helvetica" w:eastAsia="Calibri" w:hAnsi="Helvetica" w:cs="Calibri"/>
          <w:b/>
          <w:bCs/>
          <w:lang w:val="vi-VN"/>
        </w:rPr>
        <w:t>GIỚI</w:t>
      </w:r>
      <w:r w:rsidRPr="00BE0037">
        <w:rPr>
          <w:rFonts w:ascii="Helvetica" w:hAnsi="Helvetica" w:cs="Arial Hebrew Scholar"/>
          <w:b/>
          <w:bCs/>
          <w:lang w:val="vi-VN"/>
        </w:rPr>
        <w:t xml:space="preserve"> </w:t>
      </w:r>
      <w:r w:rsidRPr="00BE0037">
        <w:rPr>
          <w:rFonts w:ascii="Helvetica" w:eastAsia="Calibri" w:hAnsi="Helvetica" w:cs="Calibri"/>
          <w:b/>
          <w:bCs/>
          <w:lang w:val="vi-VN"/>
        </w:rPr>
        <w:t>HẠN</w:t>
      </w:r>
      <w:r w:rsidRPr="00BE0037">
        <w:rPr>
          <w:rFonts w:ascii="Helvetica" w:hAnsi="Helvetica" w:cs="Arial Hebrew Scholar"/>
          <w:b/>
          <w:bCs/>
          <w:lang w:val="vi-VN"/>
        </w:rPr>
        <w:t xml:space="preserve"> </w:t>
      </w:r>
      <w:r w:rsidRPr="00BE0037">
        <w:rPr>
          <w:rFonts w:ascii="Helvetica" w:eastAsia="Calibri" w:hAnsi="Helvetica" w:cs="Calibri"/>
          <w:b/>
          <w:bCs/>
          <w:lang w:val="vi-VN"/>
        </w:rPr>
        <w:t>ĐỘ</w:t>
      </w:r>
      <w:r w:rsidRPr="00BE0037">
        <w:rPr>
          <w:rFonts w:ascii="Helvetica" w:hAnsi="Helvetica" w:cs="Arial Hebrew Scholar"/>
          <w:b/>
          <w:bCs/>
          <w:lang w:val="vi-VN"/>
        </w:rPr>
        <w:t xml:space="preserve"> </w:t>
      </w:r>
      <w:r w:rsidRPr="00BE0037">
        <w:rPr>
          <w:rFonts w:ascii="Helvetica" w:eastAsia="Calibri" w:hAnsi="Helvetica" w:cs="Calibri"/>
          <w:b/>
          <w:bCs/>
          <w:lang w:val="vi-VN"/>
        </w:rPr>
        <w:t>SÂU</w:t>
      </w:r>
      <w:bookmarkEnd w:id="32"/>
      <w:bookmarkEnd w:id="33"/>
      <w:bookmarkEnd w:id="34"/>
    </w:p>
    <w:p w14:paraId="08238F24" w14:textId="3B70F9E6" w:rsidR="00695093" w:rsidRPr="00BE0037" w:rsidRDefault="2E623DC9" w:rsidP="2E623DC9">
      <w:pPr>
        <w:spacing w:line="360" w:lineRule="auto"/>
        <w:ind w:firstLine="426"/>
        <w:jc w:val="both"/>
        <w:rPr>
          <w:rFonts w:ascii="Helvetica" w:hAnsi="Helvetica" w:cs="Arial Hebrew Scholar"/>
          <w:lang w:val="vi-VN"/>
        </w:rPr>
      </w:pPr>
      <w:r w:rsidRPr="00BE0037">
        <w:rPr>
          <w:rFonts w:ascii="Helvetica" w:eastAsia="Calibri" w:hAnsi="Helvetica" w:cs="Calibri"/>
          <w:lang w:val="vi-VN"/>
        </w:rPr>
        <w:t>Về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mặt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lý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thuyết</w:t>
      </w:r>
      <w:r w:rsidRPr="00BE0037">
        <w:rPr>
          <w:rFonts w:ascii="Helvetica" w:hAnsi="Helvetica" w:cs="Arial Hebrew Scholar"/>
          <w:lang w:val="vi-VN"/>
        </w:rPr>
        <w:t xml:space="preserve">, </w:t>
      </w:r>
      <w:r w:rsidRPr="00BE0037">
        <w:rPr>
          <w:rFonts w:ascii="Helvetica" w:eastAsia="Calibri" w:hAnsi="Helvetica" w:cs="Calibri"/>
          <w:lang w:val="vi-VN"/>
        </w:rPr>
        <w:t>minimax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buộc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ta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phải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triển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khai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toàn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bộ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không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gian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trạng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thái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để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có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thể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gán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giá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trị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cho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các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nút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lá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và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dùng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kỹ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thuật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đệ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quy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truyền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các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giá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trị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thích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hợp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cho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các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nút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cha</w:t>
      </w:r>
      <w:r w:rsidRPr="00BE0037">
        <w:rPr>
          <w:rFonts w:ascii="Helvetica" w:hAnsi="Helvetica" w:cs="Arial Hebrew Scholar"/>
          <w:lang w:val="vi-VN"/>
        </w:rPr>
        <w:t xml:space="preserve"> (</w:t>
      </w:r>
      <w:r w:rsidRPr="00BE0037">
        <w:rPr>
          <w:rFonts w:ascii="Helvetica" w:eastAsia="Calibri" w:hAnsi="Helvetica" w:cs="Calibri"/>
          <w:lang w:val="vi-VN"/>
        </w:rPr>
        <w:t>vét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cạn</w:t>
      </w:r>
      <w:r w:rsidRPr="00BE0037">
        <w:rPr>
          <w:rFonts w:ascii="Helvetica" w:hAnsi="Helvetica" w:cs="Arial Hebrew Scholar"/>
          <w:lang w:val="vi-VN"/>
        </w:rPr>
        <w:t xml:space="preserve">). </w:t>
      </w:r>
      <w:r w:rsidRPr="00BE0037">
        <w:rPr>
          <w:rFonts w:ascii="Helvetica" w:eastAsia="Calibri" w:hAnsi="Helvetica" w:cs="Calibri"/>
          <w:lang w:val="vi-VN"/>
        </w:rPr>
        <w:t>Tuy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nhiên</w:t>
      </w:r>
      <w:r w:rsidRPr="00BE0037">
        <w:rPr>
          <w:rFonts w:ascii="Helvetica" w:hAnsi="Helvetica" w:cs="Arial Hebrew Scholar"/>
          <w:lang w:val="vi-VN"/>
        </w:rPr>
        <w:t xml:space="preserve">, </w:t>
      </w:r>
      <w:r w:rsidRPr="00BE0037">
        <w:rPr>
          <w:rFonts w:ascii="Helvetica" w:eastAsia="Calibri" w:hAnsi="Helvetica" w:cs="Calibri"/>
          <w:lang w:val="vi-VN"/>
        </w:rPr>
        <w:t>thực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tế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việc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triển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khai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toàn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bộ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không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gian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trạng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thái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đối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với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các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bài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toán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lớn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là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không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khả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thi</w:t>
      </w:r>
      <w:r w:rsidRPr="00BE0037">
        <w:rPr>
          <w:rFonts w:ascii="Helvetica" w:hAnsi="Helvetica" w:cs="Arial Hebrew Scholar"/>
          <w:lang w:val="vi-VN"/>
        </w:rPr>
        <w:t xml:space="preserve">. </w:t>
      </w:r>
      <w:r w:rsidRPr="00BE0037">
        <w:rPr>
          <w:rFonts w:ascii="Helvetica" w:eastAsia="Calibri" w:hAnsi="Helvetica" w:cs="Calibri"/>
          <w:lang w:val="vi-VN"/>
        </w:rPr>
        <w:t>Ví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dụ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trong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một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trò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chơi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đối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kháng</w:t>
      </w:r>
      <w:r w:rsidRPr="00BE0037">
        <w:rPr>
          <w:rFonts w:ascii="Helvetica" w:hAnsi="Helvetica" w:cs="Arial Hebrew Scholar"/>
          <w:lang w:val="vi-VN"/>
        </w:rPr>
        <w:t xml:space="preserve">, </w:t>
      </w:r>
      <w:r w:rsidRPr="00BE0037">
        <w:rPr>
          <w:rFonts w:ascii="Helvetica" w:eastAsia="Calibri" w:hAnsi="Helvetica" w:cs="Calibri"/>
          <w:lang w:val="vi-VN"/>
        </w:rPr>
        <w:t>mỗi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nước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có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thể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sinh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ra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trung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bình</w:t>
      </w:r>
      <w:r w:rsidRPr="00BE0037">
        <w:rPr>
          <w:rFonts w:ascii="Helvetica" w:hAnsi="Helvetica" w:cs="Arial Hebrew Scholar"/>
          <w:lang w:val="vi-VN"/>
        </w:rPr>
        <w:t xml:space="preserve"> 30 </w:t>
      </w:r>
      <w:r w:rsidRPr="00BE0037">
        <w:rPr>
          <w:rFonts w:ascii="Helvetica" w:eastAsia="Calibri" w:hAnsi="Helvetica" w:cs="Calibri"/>
          <w:lang w:val="vi-VN"/>
        </w:rPr>
        <w:t>trạng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thái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tiếp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theo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và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nếu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trò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chơi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đó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cần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khoảng</w:t>
      </w:r>
      <w:r w:rsidRPr="00BE0037">
        <w:rPr>
          <w:rFonts w:ascii="Helvetica" w:hAnsi="Helvetica" w:cs="Arial Hebrew Scholar"/>
          <w:lang w:val="vi-VN"/>
        </w:rPr>
        <w:t xml:space="preserve"> 50 </w:t>
      </w:r>
      <w:r w:rsidRPr="00BE0037">
        <w:rPr>
          <w:rFonts w:ascii="Helvetica" w:eastAsia="Calibri" w:hAnsi="Helvetica" w:cs="Calibri"/>
          <w:lang w:val="vi-VN"/>
        </w:rPr>
        <w:t>đến</w:t>
      </w:r>
      <w:r w:rsidRPr="00BE0037">
        <w:rPr>
          <w:rFonts w:ascii="Helvetica" w:hAnsi="Helvetica" w:cs="Arial Hebrew Scholar"/>
          <w:lang w:val="vi-VN"/>
        </w:rPr>
        <w:t xml:space="preserve"> 100 </w:t>
      </w:r>
      <w:r w:rsidRPr="00BE0037">
        <w:rPr>
          <w:rFonts w:ascii="Helvetica" w:eastAsia="Calibri" w:hAnsi="Helvetica" w:cs="Calibri"/>
          <w:lang w:val="vi-VN"/>
        </w:rPr>
        <w:t>nước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để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kết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thúc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thì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trò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chơi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sẽ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có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khoảng</w:t>
      </w:r>
      <w:r w:rsidRPr="00BE0037">
        <w:rPr>
          <w:rFonts w:ascii="Helvetica" w:hAnsi="Helvetica" w:cs="Arial Hebrew Scholar"/>
          <w:lang w:val="vi-VN"/>
        </w:rPr>
        <w:t xml:space="preserve"> 30</w:t>
      </w:r>
      <w:r w:rsidRPr="00BE0037">
        <w:rPr>
          <w:rFonts w:ascii="Helvetica" w:hAnsi="Helvetica" w:cs="Arial Hebrew Scholar"/>
          <w:vertAlign w:val="superscript"/>
          <w:lang w:val="vi-VN"/>
        </w:rPr>
        <w:t>50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đến</w:t>
      </w:r>
      <w:r w:rsidRPr="00BE0037">
        <w:rPr>
          <w:rFonts w:ascii="Helvetica" w:hAnsi="Helvetica" w:cs="Arial Hebrew Scholar"/>
          <w:lang w:val="vi-VN"/>
        </w:rPr>
        <w:t xml:space="preserve"> 30</w:t>
      </w:r>
      <w:r w:rsidRPr="00BE0037">
        <w:rPr>
          <w:rFonts w:ascii="Helvetica" w:hAnsi="Helvetica" w:cs="Arial Hebrew Scholar"/>
          <w:vertAlign w:val="superscript"/>
          <w:lang w:val="vi-VN"/>
        </w:rPr>
        <w:t xml:space="preserve">100 </w:t>
      </w:r>
      <w:r w:rsidRPr="00BE0037">
        <w:rPr>
          <w:rFonts w:ascii="Helvetica" w:eastAsia="Calibri" w:hAnsi="Helvetica" w:cs="Calibri"/>
          <w:lang w:val="vi-VN"/>
        </w:rPr>
        <w:t>trạng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thái</w:t>
      </w:r>
      <w:r w:rsidRPr="00BE0037">
        <w:rPr>
          <w:rFonts w:ascii="Helvetica" w:hAnsi="Helvetica" w:cs="Arial Hebrew Scholar"/>
          <w:lang w:val="vi-VN"/>
        </w:rPr>
        <w:t xml:space="preserve"> (</w:t>
      </w:r>
      <w:r w:rsidRPr="00BE0037">
        <w:rPr>
          <w:rFonts w:ascii="Helvetica" w:eastAsia="Calibri" w:hAnsi="Helvetica" w:cs="Calibri"/>
          <w:lang w:val="vi-VN"/>
        </w:rPr>
        <w:t>bùng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nổ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tổ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hợp</w:t>
      </w:r>
      <w:r w:rsidRPr="00BE0037">
        <w:rPr>
          <w:rFonts w:ascii="Helvetica" w:hAnsi="Helvetica" w:cs="Arial Hebrew Scholar"/>
          <w:lang w:val="vi-VN"/>
        </w:rPr>
        <w:t xml:space="preserve">). </w:t>
      </w:r>
      <w:r w:rsidRPr="00BE0037">
        <w:rPr>
          <w:rFonts w:ascii="Helvetica" w:eastAsia="Calibri" w:hAnsi="Helvetica" w:cs="Calibri"/>
          <w:lang w:val="vi-VN"/>
        </w:rPr>
        <w:t>Do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đó</w:t>
      </w:r>
      <w:r w:rsidRPr="00BE0037">
        <w:rPr>
          <w:rFonts w:ascii="Helvetica" w:hAnsi="Helvetica" w:cs="Arial Hebrew Scholar"/>
          <w:lang w:val="vi-VN"/>
        </w:rPr>
        <w:t xml:space="preserve">, </w:t>
      </w:r>
      <w:r w:rsidRPr="00BE0037">
        <w:rPr>
          <w:rFonts w:ascii="Helvetica" w:eastAsia="Calibri" w:hAnsi="Helvetica" w:cs="Calibri"/>
          <w:lang w:val="vi-VN"/>
        </w:rPr>
        <w:t>dựa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vào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chiến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lược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thông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thường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của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con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người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là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tính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trước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bao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nhiêu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nước</w:t>
      </w:r>
      <w:r w:rsidRPr="00BE0037">
        <w:rPr>
          <w:rFonts w:ascii="Helvetica" w:hAnsi="Helvetica" w:cs="Arial Hebrew Scholar"/>
          <w:lang w:val="vi-VN"/>
        </w:rPr>
        <w:t xml:space="preserve">, </w:t>
      </w:r>
      <w:r w:rsidRPr="00BE0037">
        <w:rPr>
          <w:rFonts w:ascii="Helvetica" w:eastAsia="Calibri" w:hAnsi="Helvetica" w:cs="Calibri"/>
          <w:lang w:val="vi-VN"/>
        </w:rPr>
        <w:t>ta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sẽ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giới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hạn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không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gian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trạng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thái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theo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một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độ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sâu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nào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đó</w:t>
      </w:r>
      <w:r w:rsidRPr="00BE0037">
        <w:rPr>
          <w:rFonts w:ascii="Helvetica" w:hAnsi="Helvetica" w:cs="Arial Hebrew Scholar"/>
          <w:lang w:val="vi-VN"/>
        </w:rPr>
        <w:t xml:space="preserve">. </w:t>
      </w:r>
      <w:r w:rsidRPr="00BE0037">
        <w:rPr>
          <w:rFonts w:ascii="Helvetica" w:eastAsia="Calibri" w:hAnsi="Helvetica" w:cs="Calibri"/>
          <w:lang w:val="vi-VN"/>
        </w:rPr>
        <w:t>Ý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tưởng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là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triển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khai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các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nút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con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của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cây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trò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chơi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đến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độ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sâu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giới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hạn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depth</w:t>
      </w:r>
      <w:r w:rsidRPr="00BE0037">
        <w:rPr>
          <w:rFonts w:ascii="Helvetica" w:hAnsi="Helvetica" w:cs="Arial Hebrew Scholar"/>
          <w:lang w:val="vi-VN"/>
        </w:rPr>
        <w:t xml:space="preserve">. </w:t>
      </w:r>
      <w:r w:rsidRPr="00BE0037">
        <w:rPr>
          <w:rFonts w:ascii="Helvetica" w:eastAsia="Calibri" w:hAnsi="Helvetica" w:cs="Calibri"/>
          <w:lang w:val="vi-VN"/>
        </w:rPr>
        <w:t>Sau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đó</w:t>
      </w:r>
      <w:r w:rsidRPr="00BE0037">
        <w:rPr>
          <w:rFonts w:ascii="Helvetica" w:hAnsi="Helvetica" w:cs="Arial Hebrew Scholar"/>
          <w:lang w:val="vi-VN"/>
        </w:rPr>
        <w:t xml:space="preserve">, </w:t>
      </w:r>
      <w:r w:rsidRPr="00BE0037">
        <w:rPr>
          <w:rFonts w:ascii="Helvetica" w:eastAsia="Calibri" w:hAnsi="Helvetica" w:cs="Calibri"/>
          <w:lang w:val="vi-VN"/>
        </w:rPr>
        <w:t>ta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sẽ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sử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dụng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một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hàm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lượng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giá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heuristic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để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đánh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giá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các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nút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này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như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các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nút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lá</w:t>
      </w:r>
      <w:r w:rsidRPr="00BE0037">
        <w:rPr>
          <w:rFonts w:ascii="Helvetica" w:hAnsi="Helvetica" w:cs="Arial Hebrew Scholar"/>
          <w:lang w:val="vi-VN"/>
        </w:rPr>
        <w:t>.</w:t>
      </w:r>
    </w:p>
    <w:p w14:paraId="6DE29E05" w14:textId="44D9F493" w:rsidR="00695093" w:rsidRPr="00BE0037" w:rsidRDefault="2E623DC9" w:rsidP="2E623DC9">
      <w:pPr>
        <w:spacing w:line="360" w:lineRule="auto"/>
        <w:ind w:firstLine="426"/>
        <w:jc w:val="both"/>
        <w:rPr>
          <w:rFonts w:ascii="Helvetica" w:hAnsi="Helvetica" w:cs="Arial Hebrew Scholar"/>
          <w:lang w:val="en-GB"/>
        </w:rPr>
      </w:pPr>
      <w:r w:rsidRPr="00BE0037">
        <w:rPr>
          <w:rFonts w:ascii="Helvetica" w:eastAsia="Calibri" w:hAnsi="Helvetica" w:cs="Calibri"/>
          <w:lang w:val="en-GB"/>
        </w:rPr>
        <w:t>Mã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giả</w:t>
      </w:r>
      <w:r w:rsidRPr="00BE0037">
        <w:rPr>
          <w:rFonts w:ascii="Helvetica" w:hAnsi="Helvetica" w:cs="Arial Hebrew Scholar"/>
          <w:lang w:val="en-GB"/>
        </w:rPr>
        <w:t>:</w:t>
      </w:r>
    </w:p>
    <w:p w14:paraId="5CC05FE1" w14:textId="6013C3E5" w:rsidR="00EE6DC1" w:rsidRPr="00BE0037" w:rsidRDefault="00695093" w:rsidP="2E623DC9">
      <w:pPr>
        <w:spacing w:line="360" w:lineRule="auto"/>
        <w:ind w:firstLine="426"/>
        <w:jc w:val="both"/>
        <w:rPr>
          <w:rFonts w:ascii="Helvetica" w:hAnsi="Helvetica" w:cs="Arial Hebrew Scholar"/>
          <w:sz w:val="22"/>
          <w:szCs w:val="22"/>
          <w:lang w:val="vi-VN"/>
        </w:rPr>
      </w:pPr>
      <w:r w:rsidRPr="00BE0037">
        <w:rPr>
          <w:rFonts w:ascii="Helvetica" w:hAnsi="Helvetica" w:cs="Arial Hebrew Scholar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714F1D4D" wp14:editId="09C803DA">
                <wp:simplePos x="0" y="0"/>
                <wp:positionH relativeFrom="column">
                  <wp:posOffset>-118110</wp:posOffset>
                </wp:positionH>
                <wp:positionV relativeFrom="paragraph">
                  <wp:posOffset>-90805</wp:posOffset>
                </wp:positionV>
                <wp:extent cx="5819775" cy="3533775"/>
                <wp:effectExtent l="0" t="0" r="28575" b="2857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9775" cy="3533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 w14:anchorId="60E56CC7">
              <v:rect w14:anchorId="585EEFE0" id="Rectangle 29" o:spid="_x0000_s1026" style="position:absolute;margin-left:-9.3pt;margin-top:-7.15pt;width:458.25pt;height:278.2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" filled="f" strokecolor="black [3213]" strokeweight="1pt"/>
            </w:pict>
          </mc:Fallback>
        </mc:AlternateContent>
      </w:r>
      <w:r w:rsidR="00EE6DC1" w:rsidRPr="00BE0037">
        <w:rPr>
          <w:rFonts w:ascii="Helvetica" w:eastAsia="Calibri" w:hAnsi="Helvetica" w:cs="Calibri"/>
          <w:sz w:val="22"/>
          <w:szCs w:val="22"/>
          <w:lang w:val="vi-VN"/>
        </w:rPr>
        <w:t>Minimax</w:t>
      </w:r>
      <w:r w:rsidR="00EE6DC1" w:rsidRPr="00BE0037">
        <w:rPr>
          <w:rFonts w:ascii="Helvetica" w:hAnsi="Helvetica" w:cs="Arial Hebrew Scholar"/>
          <w:sz w:val="22"/>
          <w:szCs w:val="22"/>
          <w:lang w:val="vi-VN"/>
        </w:rPr>
        <w:t xml:space="preserve"> (</w:t>
      </w:r>
      <w:r w:rsidR="00EE6DC1" w:rsidRPr="00BE0037">
        <w:rPr>
          <w:rFonts w:ascii="Helvetica" w:eastAsia="Calibri" w:hAnsi="Helvetica" w:cs="Calibri"/>
          <w:sz w:val="22"/>
          <w:szCs w:val="22"/>
          <w:lang w:val="vi-VN"/>
        </w:rPr>
        <w:t>state</w:t>
      </w:r>
      <w:r w:rsidR="00EE6DC1" w:rsidRPr="00BE0037">
        <w:rPr>
          <w:rFonts w:ascii="Helvetica" w:hAnsi="Helvetica" w:cs="Arial Hebrew Scholar"/>
          <w:sz w:val="22"/>
          <w:szCs w:val="22"/>
          <w:lang w:val="vi-VN"/>
        </w:rPr>
        <w:t xml:space="preserve">, </w:t>
      </w:r>
      <w:r w:rsidR="00EE6DC1" w:rsidRPr="00BE0037">
        <w:rPr>
          <w:rFonts w:ascii="Helvetica" w:eastAsia="Calibri" w:hAnsi="Helvetica" w:cs="Calibri"/>
          <w:color w:val="FF0000"/>
          <w:sz w:val="22"/>
          <w:szCs w:val="22"/>
          <w:lang w:val="vi-VN"/>
        </w:rPr>
        <w:t>depth</w:t>
      </w:r>
      <w:r w:rsidR="00EE6DC1" w:rsidRPr="00BE0037">
        <w:rPr>
          <w:rFonts w:ascii="Helvetica" w:hAnsi="Helvetica" w:cs="Arial Hebrew Scholar"/>
          <w:sz w:val="22"/>
          <w:szCs w:val="22"/>
          <w:lang w:val="vi-VN"/>
        </w:rPr>
        <w:t xml:space="preserve">, </w:t>
      </w:r>
      <w:r w:rsidR="00EE6DC1" w:rsidRPr="00BE0037">
        <w:rPr>
          <w:rFonts w:ascii="Helvetica" w:eastAsia="Calibri" w:hAnsi="Helvetica" w:cs="Calibri"/>
          <w:sz w:val="22"/>
          <w:szCs w:val="22"/>
          <w:lang w:val="vi-VN"/>
        </w:rPr>
        <w:t>player</w:t>
      </w:r>
      <w:r w:rsidR="00EE6DC1" w:rsidRPr="00BE0037">
        <w:rPr>
          <w:rFonts w:ascii="Helvetica" w:hAnsi="Helvetica" w:cs="Arial Hebrew Scholar"/>
          <w:sz w:val="22"/>
          <w:szCs w:val="22"/>
          <w:lang w:val="vi-VN"/>
        </w:rPr>
        <w:t>)</w:t>
      </w:r>
    </w:p>
    <w:p w14:paraId="5B2B1061" w14:textId="77777777" w:rsidR="00EE6DC1" w:rsidRPr="00BE0037" w:rsidRDefault="00EE6DC1" w:rsidP="2E623DC9">
      <w:pPr>
        <w:spacing w:line="360" w:lineRule="auto"/>
        <w:ind w:firstLine="426"/>
        <w:jc w:val="both"/>
        <w:rPr>
          <w:rFonts w:ascii="Helvetica" w:hAnsi="Helvetica" w:cs="Arial Hebrew Scholar"/>
          <w:sz w:val="22"/>
          <w:szCs w:val="22"/>
          <w:lang w:val="vi-VN"/>
        </w:rPr>
      </w:pPr>
      <w:r w:rsidRPr="00BE0037">
        <w:rPr>
          <w:rFonts w:ascii="Helvetica" w:hAnsi="Helvetica" w:cs="Arial Hebrew Scholar"/>
          <w:sz w:val="22"/>
          <w:szCs w:val="22"/>
          <w:lang w:val="vi-VN"/>
        </w:rPr>
        <w:tab/>
        <w:t xml:space="preserve">1. </w:t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if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 xml:space="preserve"> (</w:t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state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 xml:space="preserve"> == </w:t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end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 xml:space="preserve"> </w:t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state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 xml:space="preserve"> || </w:t>
      </w:r>
      <w:r w:rsidRPr="00BE0037">
        <w:rPr>
          <w:rFonts w:ascii="Helvetica" w:eastAsia="Calibri" w:hAnsi="Helvetica" w:cs="Calibri"/>
          <w:color w:val="FF0000"/>
          <w:sz w:val="22"/>
          <w:szCs w:val="22"/>
          <w:lang w:val="vi-VN"/>
        </w:rPr>
        <w:t>depth</w:t>
      </w:r>
      <w:r w:rsidRPr="00BE0037">
        <w:rPr>
          <w:rFonts w:ascii="Helvetica" w:hAnsi="Helvetica" w:cs="Arial Hebrew Scholar"/>
          <w:color w:val="FF0000"/>
          <w:sz w:val="22"/>
          <w:szCs w:val="22"/>
          <w:lang w:val="vi-VN"/>
        </w:rPr>
        <w:t xml:space="preserve"> == 0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 xml:space="preserve">)        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ab/>
        <w:t xml:space="preserve">   </w:t>
      </w:r>
    </w:p>
    <w:p w14:paraId="1E204AAF" w14:textId="77777777" w:rsidR="00EE6DC1" w:rsidRPr="00BE0037" w:rsidRDefault="00EE6DC1" w:rsidP="2E623DC9">
      <w:pPr>
        <w:spacing w:line="360" w:lineRule="auto"/>
        <w:ind w:firstLine="426"/>
        <w:jc w:val="both"/>
        <w:rPr>
          <w:rFonts w:ascii="Helvetica" w:hAnsi="Helvetica" w:cs="Arial Hebrew Scholar"/>
          <w:sz w:val="22"/>
          <w:szCs w:val="22"/>
          <w:lang w:val="vi-VN"/>
        </w:rPr>
      </w:pPr>
      <w:r w:rsidRPr="00BE0037">
        <w:rPr>
          <w:rFonts w:ascii="Helvetica" w:hAnsi="Helvetica" w:cs="Arial Hebrew Scholar"/>
          <w:sz w:val="22"/>
          <w:szCs w:val="22"/>
          <w:lang w:val="vi-VN"/>
        </w:rPr>
        <w:tab/>
      </w:r>
      <w:r w:rsidRPr="00BE0037">
        <w:rPr>
          <w:rFonts w:ascii="Helvetica" w:hAnsi="Helvetica" w:cs="Arial Hebrew Scholar"/>
          <w:sz w:val="22"/>
          <w:szCs w:val="22"/>
          <w:lang w:val="vi-VN"/>
        </w:rPr>
        <w:tab/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return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 xml:space="preserve"> </w:t>
      </w:r>
      <w:r w:rsidRPr="00BE0037">
        <w:rPr>
          <w:rFonts w:ascii="Helvetica" w:eastAsia="Calibri" w:hAnsi="Helvetica" w:cs="Calibri"/>
          <w:color w:val="FF0000"/>
          <w:sz w:val="22"/>
          <w:szCs w:val="22"/>
          <w:lang w:val="vi-VN"/>
        </w:rPr>
        <w:t>heuristic</w:t>
      </w:r>
      <w:r w:rsidRPr="00BE0037">
        <w:rPr>
          <w:rFonts w:ascii="Helvetica" w:hAnsi="Helvetica" w:cs="Arial Hebrew Scholar"/>
          <w:color w:val="FF0000"/>
          <w:sz w:val="22"/>
          <w:szCs w:val="22"/>
          <w:lang w:val="vi-VN"/>
        </w:rPr>
        <w:t>(</w:t>
      </w:r>
      <w:r w:rsidRPr="00BE0037">
        <w:rPr>
          <w:rFonts w:ascii="Helvetica" w:eastAsia="Calibri" w:hAnsi="Helvetica" w:cs="Calibri"/>
          <w:color w:val="FF0000"/>
          <w:sz w:val="22"/>
          <w:szCs w:val="22"/>
          <w:lang w:val="vi-VN"/>
        </w:rPr>
        <w:t>state</w:t>
      </w:r>
      <w:r w:rsidRPr="00BE0037">
        <w:rPr>
          <w:rFonts w:ascii="Helvetica" w:hAnsi="Helvetica" w:cs="Arial Hebrew Scholar"/>
          <w:color w:val="FF0000"/>
          <w:sz w:val="22"/>
          <w:szCs w:val="22"/>
          <w:lang w:val="vi-VN"/>
        </w:rPr>
        <w:t>)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 xml:space="preserve">;   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ab/>
      </w:r>
      <w:r w:rsidRPr="00BE0037">
        <w:rPr>
          <w:rFonts w:ascii="Helvetica" w:hAnsi="Helvetica" w:cs="Arial Hebrew Scholar"/>
          <w:sz w:val="22"/>
          <w:szCs w:val="22"/>
          <w:lang w:val="vi-VN"/>
        </w:rPr>
        <w:tab/>
        <w:t xml:space="preserve">   </w:t>
      </w:r>
    </w:p>
    <w:p w14:paraId="57DDCF33" w14:textId="77777777" w:rsidR="00EE6DC1" w:rsidRPr="00BE0037" w:rsidRDefault="00EE6DC1" w:rsidP="2E623DC9">
      <w:pPr>
        <w:spacing w:line="360" w:lineRule="auto"/>
        <w:ind w:firstLine="426"/>
        <w:jc w:val="both"/>
        <w:rPr>
          <w:rFonts w:ascii="Helvetica" w:hAnsi="Helvetica" w:cs="Arial Hebrew Scholar"/>
          <w:sz w:val="22"/>
          <w:szCs w:val="22"/>
          <w:lang w:val="vi-VN"/>
        </w:rPr>
      </w:pPr>
      <w:r w:rsidRPr="00BE0037">
        <w:rPr>
          <w:rFonts w:ascii="Helvetica" w:hAnsi="Helvetica" w:cs="Arial Hebrew Scholar"/>
          <w:sz w:val="22"/>
          <w:szCs w:val="22"/>
          <w:lang w:val="vi-VN"/>
        </w:rPr>
        <w:tab/>
        <w:t xml:space="preserve">2. </w:t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if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 xml:space="preserve"> (</w:t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player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 xml:space="preserve"> == </w:t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Max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>)</w:t>
      </w:r>
    </w:p>
    <w:p w14:paraId="7362B722" w14:textId="77777777" w:rsidR="00EE6DC1" w:rsidRPr="00BE0037" w:rsidRDefault="00EE6DC1" w:rsidP="2E623DC9">
      <w:pPr>
        <w:spacing w:line="360" w:lineRule="auto"/>
        <w:ind w:firstLine="426"/>
        <w:jc w:val="both"/>
        <w:rPr>
          <w:rFonts w:ascii="Helvetica" w:hAnsi="Helvetica" w:cs="Arial Hebrew Scholar"/>
          <w:sz w:val="22"/>
          <w:szCs w:val="22"/>
          <w:lang w:val="vi-VN"/>
        </w:rPr>
      </w:pPr>
      <w:r w:rsidRPr="00BE0037">
        <w:rPr>
          <w:rFonts w:ascii="Helvetica" w:hAnsi="Helvetica" w:cs="Arial Hebrew Scholar"/>
          <w:sz w:val="22"/>
          <w:szCs w:val="22"/>
          <w:lang w:val="vi-VN"/>
        </w:rPr>
        <w:tab/>
      </w:r>
      <w:r w:rsidRPr="00BE0037">
        <w:rPr>
          <w:rFonts w:ascii="Helvetica" w:hAnsi="Helvetica" w:cs="Arial Hebrew Scholar"/>
          <w:sz w:val="22"/>
          <w:szCs w:val="22"/>
          <w:lang w:val="vi-VN"/>
        </w:rPr>
        <w:tab/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for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 xml:space="preserve"> </w:t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s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 xml:space="preserve"> </w:t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in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 xml:space="preserve"> </w:t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all_next_state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>(</w:t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state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>)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ab/>
      </w:r>
    </w:p>
    <w:p w14:paraId="2D188ADD" w14:textId="77777777" w:rsidR="00EE6DC1" w:rsidRPr="00BE0037" w:rsidRDefault="00EE6DC1" w:rsidP="2E623DC9">
      <w:pPr>
        <w:spacing w:line="360" w:lineRule="auto"/>
        <w:ind w:firstLine="426"/>
        <w:jc w:val="both"/>
        <w:rPr>
          <w:rFonts w:ascii="Helvetica" w:hAnsi="Helvetica" w:cs="Arial Hebrew Scholar"/>
          <w:sz w:val="22"/>
          <w:szCs w:val="22"/>
          <w:lang w:val="vi-VN"/>
        </w:rPr>
      </w:pPr>
      <w:r w:rsidRPr="00BE0037">
        <w:rPr>
          <w:rFonts w:ascii="Helvetica" w:hAnsi="Helvetica" w:cs="Arial Hebrew Scholar"/>
          <w:sz w:val="22"/>
          <w:szCs w:val="22"/>
          <w:lang w:val="vi-VN"/>
        </w:rPr>
        <w:tab/>
      </w:r>
      <w:r w:rsidRPr="00BE0037">
        <w:rPr>
          <w:rFonts w:ascii="Helvetica" w:hAnsi="Helvetica" w:cs="Arial Hebrew Scholar"/>
          <w:sz w:val="22"/>
          <w:szCs w:val="22"/>
          <w:lang w:val="vi-VN"/>
        </w:rPr>
        <w:tab/>
      </w:r>
      <w:r w:rsidRPr="00BE0037">
        <w:rPr>
          <w:rFonts w:ascii="Helvetica" w:hAnsi="Helvetica" w:cs="Arial Hebrew Scholar"/>
          <w:sz w:val="22"/>
          <w:szCs w:val="22"/>
          <w:lang w:val="vi-VN"/>
        </w:rPr>
        <w:tab/>
      </w:r>
      <w:r w:rsidRPr="00BE0037">
        <w:rPr>
          <w:rFonts w:ascii="Helvetica" w:eastAsia="Calibri" w:hAnsi="Helvetica" w:cs="Calibri"/>
          <w:sz w:val="22"/>
          <w:szCs w:val="22"/>
        </w:rPr>
        <w:t>α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 xml:space="preserve"> = </w:t>
      </w:r>
      <w:proofErr w:type="gramStart"/>
      <w:r w:rsidRPr="00BE0037">
        <w:rPr>
          <w:rFonts w:ascii="Helvetica" w:eastAsia="Calibri" w:hAnsi="Helvetica" w:cs="Calibri"/>
          <w:sz w:val="22"/>
          <w:szCs w:val="22"/>
          <w:lang w:val="vi-VN"/>
        </w:rPr>
        <w:t>Max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>(</w:t>
      </w:r>
      <w:proofErr w:type="gramEnd"/>
      <w:r w:rsidRPr="00BE0037">
        <w:rPr>
          <w:rFonts w:ascii="Helvetica" w:eastAsia="Calibri" w:hAnsi="Helvetica" w:cs="Calibri"/>
          <w:sz w:val="22"/>
          <w:szCs w:val="22"/>
        </w:rPr>
        <w:t>α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 xml:space="preserve">, </w:t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minimax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>(</w:t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s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 xml:space="preserve">, </w:t>
      </w:r>
      <w:r w:rsidRPr="00BE0037">
        <w:rPr>
          <w:rFonts w:ascii="Helvetica" w:eastAsia="Calibri" w:hAnsi="Helvetica" w:cs="Calibri"/>
          <w:color w:val="FF0000"/>
          <w:sz w:val="22"/>
          <w:szCs w:val="22"/>
          <w:lang w:val="vi-VN"/>
        </w:rPr>
        <w:t>depth</w:t>
      </w:r>
      <w:r w:rsidRPr="00BE0037">
        <w:rPr>
          <w:rFonts w:ascii="Helvetica" w:hAnsi="Helvetica" w:cs="Arial Hebrew Scholar"/>
          <w:color w:val="FF0000"/>
          <w:sz w:val="22"/>
          <w:szCs w:val="22"/>
          <w:lang w:val="vi-VN"/>
        </w:rPr>
        <w:t xml:space="preserve"> – 1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>, !</w:t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player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>);</w:t>
      </w:r>
    </w:p>
    <w:p w14:paraId="21940F56" w14:textId="77777777" w:rsidR="00EE6DC1" w:rsidRPr="00BE0037" w:rsidRDefault="00EE6DC1" w:rsidP="2E623DC9">
      <w:pPr>
        <w:spacing w:line="360" w:lineRule="auto"/>
        <w:ind w:firstLine="426"/>
        <w:jc w:val="both"/>
        <w:rPr>
          <w:rFonts w:ascii="Helvetica" w:hAnsi="Helvetica" w:cs="Arial Hebrew Scholar"/>
          <w:sz w:val="22"/>
          <w:szCs w:val="22"/>
          <w:lang w:val="vi-VN"/>
        </w:rPr>
      </w:pPr>
      <w:r w:rsidRPr="00BE0037">
        <w:rPr>
          <w:rFonts w:ascii="Helvetica" w:hAnsi="Helvetica" w:cs="Arial Hebrew Scholar"/>
          <w:sz w:val="22"/>
          <w:szCs w:val="22"/>
          <w:lang w:val="vi-VN"/>
        </w:rPr>
        <w:tab/>
      </w:r>
      <w:r w:rsidRPr="00BE0037">
        <w:rPr>
          <w:rFonts w:ascii="Helvetica" w:hAnsi="Helvetica" w:cs="Arial Hebrew Scholar"/>
          <w:sz w:val="22"/>
          <w:szCs w:val="22"/>
          <w:lang w:val="vi-VN"/>
        </w:rPr>
        <w:tab/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return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 xml:space="preserve"> </w:t>
      </w:r>
      <w:r w:rsidRPr="00BE0037">
        <w:rPr>
          <w:rFonts w:ascii="Helvetica" w:eastAsia="Calibri" w:hAnsi="Helvetica" w:cs="Calibri"/>
          <w:sz w:val="22"/>
          <w:szCs w:val="22"/>
        </w:rPr>
        <w:t>α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>;</w:t>
      </w:r>
    </w:p>
    <w:p w14:paraId="481D21EB" w14:textId="77777777" w:rsidR="00EE6DC1" w:rsidRPr="00BE0037" w:rsidRDefault="00EE6DC1" w:rsidP="2E623DC9">
      <w:pPr>
        <w:spacing w:line="360" w:lineRule="auto"/>
        <w:ind w:firstLine="426"/>
        <w:jc w:val="both"/>
        <w:rPr>
          <w:rFonts w:ascii="Helvetica" w:hAnsi="Helvetica" w:cs="Arial Hebrew Scholar"/>
          <w:sz w:val="22"/>
          <w:szCs w:val="22"/>
          <w:lang w:val="vi-VN"/>
        </w:rPr>
      </w:pPr>
      <w:r w:rsidRPr="00BE0037">
        <w:rPr>
          <w:rFonts w:ascii="Helvetica" w:hAnsi="Helvetica" w:cs="Arial Hebrew Scholar"/>
          <w:sz w:val="22"/>
          <w:szCs w:val="22"/>
          <w:lang w:val="vi-VN"/>
        </w:rPr>
        <w:tab/>
        <w:t xml:space="preserve">3. </w:t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if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 xml:space="preserve"> (</w:t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player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 xml:space="preserve"> == </w:t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Min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>)</w:t>
      </w:r>
    </w:p>
    <w:p w14:paraId="20AB1FBF" w14:textId="77777777" w:rsidR="00EE6DC1" w:rsidRPr="00BE0037" w:rsidRDefault="00EE6DC1" w:rsidP="2E623DC9">
      <w:pPr>
        <w:spacing w:line="360" w:lineRule="auto"/>
        <w:ind w:firstLine="426"/>
        <w:jc w:val="both"/>
        <w:rPr>
          <w:rFonts w:ascii="Helvetica" w:hAnsi="Helvetica" w:cs="Arial Hebrew Scholar"/>
          <w:sz w:val="22"/>
          <w:szCs w:val="22"/>
          <w:lang w:val="vi-VN"/>
        </w:rPr>
      </w:pPr>
      <w:r w:rsidRPr="00BE0037">
        <w:rPr>
          <w:rFonts w:ascii="Helvetica" w:hAnsi="Helvetica" w:cs="Arial Hebrew Scholar"/>
          <w:sz w:val="22"/>
          <w:szCs w:val="22"/>
          <w:lang w:val="vi-VN"/>
        </w:rPr>
        <w:tab/>
      </w:r>
      <w:r w:rsidRPr="00BE0037">
        <w:rPr>
          <w:rFonts w:ascii="Helvetica" w:hAnsi="Helvetica" w:cs="Arial Hebrew Scholar"/>
          <w:sz w:val="22"/>
          <w:szCs w:val="22"/>
          <w:lang w:val="vi-VN"/>
        </w:rPr>
        <w:tab/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for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 xml:space="preserve"> </w:t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s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 xml:space="preserve"> </w:t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in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 xml:space="preserve"> </w:t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all_next_state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>(</w:t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state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>)</w:t>
      </w:r>
    </w:p>
    <w:p w14:paraId="5FEDA106" w14:textId="77777777" w:rsidR="00EE6DC1" w:rsidRPr="00BE0037" w:rsidRDefault="00EE6DC1" w:rsidP="2E623DC9">
      <w:pPr>
        <w:spacing w:line="360" w:lineRule="auto"/>
        <w:ind w:firstLine="426"/>
        <w:jc w:val="both"/>
        <w:rPr>
          <w:rFonts w:ascii="Helvetica" w:hAnsi="Helvetica" w:cs="Arial Hebrew Scholar"/>
          <w:sz w:val="22"/>
          <w:szCs w:val="22"/>
          <w:lang w:val="vi-VN"/>
        </w:rPr>
      </w:pPr>
      <w:r w:rsidRPr="00BE0037">
        <w:rPr>
          <w:rFonts w:ascii="Helvetica" w:hAnsi="Helvetica" w:cs="Arial Hebrew Scholar"/>
          <w:sz w:val="22"/>
          <w:szCs w:val="22"/>
          <w:lang w:val="vi-VN"/>
        </w:rPr>
        <w:tab/>
      </w:r>
      <w:r w:rsidRPr="00BE0037">
        <w:rPr>
          <w:rFonts w:ascii="Helvetica" w:hAnsi="Helvetica" w:cs="Arial Hebrew Scholar"/>
          <w:sz w:val="22"/>
          <w:szCs w:val="22"/>
          <w:lang w:val="vi-VN"/>
        </w:rPr>
        <w:tab/>
      </w:r>
      <w:r w:rsidRPr="00BE0037">
        <w:rPr>
          <w:rFonts w:ascii="Helvetica" w:hAnsi="Helvetica" w:cs="Arial Hebrew Scholar"/>
          <w:sz w:val="22"/>
          <w:szCs w:val="22"/>
          <w:lang w:val="vi-VN"/>
        </w:rPr>
        <w:tab/>
      </w:r>
      <w:r w:rsidRPr="00BE0037">
        <w:rPr>
          <w:rFonts w:ascii="Helvetica" w:hAnsi="Helvetica" w:cs="Arial Hebrew Scholar"/>
          <w:sz w:val="22"/>
          <w:szCs w:val="22"/>
        </w:rPr>
        <w:t xml:space="preserve"> </w:t>
      </w:r>
      <w:r w:rsidRPr="00BE0037">
        <w:rPr>
          <w:rFonts w:ascii="Helvetica" w:eastAsia="Calibri" w:hAnsi="Helvetica" w:cs="Calibri"/>
          <w:sz w:val="22"/>
          <w:szCs w:val="22"/>
        </w:rPr>
        <w:t>β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 xml:space="preserve"> = </w:t>
      </w:r>
      <w:proofErr w:type="gramStart"/>
      <w:r w:rsidRPr="00BE0037">
        <w:rPr>
          <w:rFonts w:ascii="Helvetica" w:eastAsia="Calibri" w:hAnsi="Helvetica" w:cs="Calibri"/>
          <w:sz w:val="22"/>
          <w:szCs w:val="22"/>
          <w:lang w:val="vi-VN"/>
        </w:rPr>
        <w:t>Min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>(</w:t>
      </w:r>
      <w:proofErr w:type="gramEnd"/>
      <w:r w:rsidRPr="00BE0037">
        <w:rPr>
          <w:rFonts w:ascii="Helvetica" w:eastAsia="Calibri" w:hAnsi="Helvetica" w:cs="Calibri"/>
          <w:sz w:val="22"/>
          <w:szCs w:val="22"/>
        </w:rPr>
        <w:t>β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 xml:space="preserve">, </w:t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minimax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>(</w:t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s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 xml:space="preserve">, </w:t>
      </w:r>
      <w:r w:rsidRPr="00BE0037">
        <w:rPr>
          <w:rFonts w:ascii="Helvetica" w:eastAsia="Calibri" w:hAnsi="Helvetica" w:cs="Calibri"/>
          <w:color w:val="FF0000"/>
          <w:sz w:val="22"/>
          <w:szCs w:val="22"/>
          <w:lang w:val="vi-VN"/>
        </w:rPr>
        <w:t>depth</w:t>
      </w:r>
      <w:r w:rsidRPr="00BE0037">
        <w:rPr>
          <w:rFonts w:ascii="Helvetica" w:hAnsi="Helvetica" w:cs="Arial Hebrew Scholar"/>
          <w:color w:val="FF0000"/>
          <w:sz w:val="22"/>
          <w:szCs w:val="22"/>
          <w:lang w:val="vi-VN"/>
        </w:rPr>
        <w:t xml:space="preserve"> – 1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>, !</w:t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player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>);</w:t>
      </w:r>
    </w:p>
    <w:p w14:paraId="75793462" w14:textId="63603BCD" w:rsidR="00FD4EFF" w:rsidRPr="00BE0037" w:rsidRDefault="00EE6DC1" w:rsidP="2E623DC9">
      <w:pPr>
        <w:spacing w:line="360" w:lineRule="auto"/>
        <w:ind w:firstLine="426"/>
        <w:jc w:val="both"/>
        <w:rPr>
          <w:rFonts w:ascii="Helvetica" w:hAnsi="Helvetica" w:cs="Arial Hebrew Scholar"/>
          <w:sz w:val="22"/>
          <w:szCs w:val="22"/>
          <w:lang w:val="vi-VN"/>
        </w:rPr>
      </w:pPr>
      <w:r w:rsidRPr="00BE0037">
        <w:rPr>
          <w:rFonts w:ascii="Helvetica" w:hAnsi="Helvetica" w:cs="Arial Hebrew Scholar"/>
          <w:sz w:val="22"/>
          <w:szCs w:val="22"/>
          <w:lang w:val="vi-VN"/>
        </w:rPr>
        <w:tab/>
      </w:r>
      <w:r w:rsidRPr="00BE0037">
        <w:rPr>
          <w:rFonts w:ascii="Helvetica" w:hAnsi="Helvetica" w:cs="Arial Hebrew Scholar"/>
          <w:sz w:val="22"/>
          <w:szCs w:val="22"/>
          <w:lang w:val="vi-VN"/>
        </w:rPr>
        <w:tab/>
      </w:r>
      <w:r w:rsidRPr="00BE0037">
        <w:rPr>
          <w:rFonts w:ascii="Helvetica" w:eastAsia="Calibri" w:hAnsi="Helvetica" w:cs="Calibri"/>
          <w:sz w:val="22"/>
          <w:szCs w:val="22"/>
          <w:lang w:val="vi-VN"/>
        </w:rPr>
        <w:t>return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 xml:space="preserve"> </w:t>
      </w:r>
      <w:r w:rsidRPr="00BE0037">
        <w:rPr>
          <w:rFonts w:ascii="Helvetica" w:eastAsia="Calibri" w:hAnsi="Helvetica" w:cs="Calibri"/>
          <w:sz w:val="22"/>
          <w:szCs w:val="22"/>
        </w:rPr>
        <w:t>β</w:t>
      </w:r>
      <w:r w:rsidRPr="00BE0037">
        <w:rPr>
          <w:rFonts w:ascii="Helvetica" w:hAnsi="Helvetica" w:cs="Arial Hebrew Scholar"/>
          <w:sz w:val="22"/>
          <w:szCs w:val="22"/>
          <w:lang w:val="vi-VN"/>
        </w:rPr>
        <w:t>;</w:t>
      </w:r>
    </w:p>
    <w:p w14:paraId="7DE30A4D" w14:textId="77777777" w:rsidR="000E5292" w:rsidRPr="00BE0037" w:rsidRDefault="000E5292" w:rsidP="00382C3C">
      <w:pPr>
        <w:spacing w:line="360" w:lineRule="auto"/>
        <w:jc w:val="both"/>
        <w:rPr>
          <w:rFonts w:ascii="Helvetica" w:hAnsi="Helvetica" w:cs="Arial Hebrew Scholar"/>
          <w:sz w:val="22"/>
          <w:szCs w:val="22"/>
          <w:lang w:val="vi-VN"/>
        </w:rPr>
      </w:pPr>
    </w:p>
    <w:p w14:paraId="2C93631D" w14:textId="7079BAC1" w:rsidR="002A623D" w:rsidRPr="00BE0037" w:rsidRDefault="004157D6" w:rsidP="00BE0037">
      <w:pPr>
        <w:pStyle w:val="oancuaDanhsach"/>
        <w:numPr>
          <w:ilvl w:val="1"/>
          <w:numId w:val="7"/>
        </w:numPr>
        <w:spacing w:line="360" w:lineRule="auto"/>
        <w:ind w:left="0" w:firstLine="426"/>
        <w:jc w:val="both"/>
        <w:outlineLvl w:val="1"/>
        <w:rPr>
          <w:rFonts w:ascii="Helvetica" w:hAnsi="Helvetica" w:cs="Arial Hebrew Scholar"/>
          <w:lang w:val="vi-VN"/>
        </w:rPr>
      </w:pPr>
      <w:bookmarkStart w:id="35" w:name="_Toc486970881"/>
      <w:bookmarkStart w:id="36" w:name="_Toc486971286"/>
      <w:bookmarkStart w:id="37" w:name="_Toc486977362"/>
      <w:r w:rsidRPr="00BE0037">
        <w:rPr>
          <w:rFonts w:ascii="Helvetica" w:eastAsia="Calibri" w:hAnsi="Helvetica" w:cs="Calibri"/>
          <w:b/>
          <w:bCs/>
          <w:lang w:val="vi-VN"/>
        </w:rPr>
        <w:t>CHIẾN</w:t>
      </w:r>
      <w:r w:rsidRPr="00BE0037">
        <w:rPr>
          <w:rFonts w:ascii="Helvetica" w:hAnsi="Helvetica" w:cs="Arial Hebrew Scholar"/>
          <w:b/>
          <w:bCs/>
          <w:lang w:val="vi-VN"/>
        </w:rPr>
        <w:t xml:space="preserve"> </w:t>
      </w:r>
      <w:r w:rsidRPr="00BE0037">
        <w:rPr>
          <w:rFonts w:ascii="Helvetica" w:eastAsia="Calibri" w:hAnsi="Helvetica" w:cs="Calibri"/>
          <w:b/>
          <w:bCs/>
          <w:lang w:val="vi-VN"/>
        </w:rPr>
        <w:t>LƯỢC</w:t>
      </w:r>
      <w:r w:rsidRPr="00BE0037">
        <w:rPr>
          <w:rFonts w:ascii="Helvetica" w:hAnsi="Helvetica" w:cs="Arial Hebrew Scholar"/>
          <w:b/>
          <w:bCs/>
          <w:lang w:val="vi-VN"/>
        </w:rPr>
        <w:t xml:space="preserve"> </w:t>
      </w:r>
      <w:r w:rsidRPr="00BE0037">
        <w:rPr>
          <w:rFonts w:ascii="Helvetica" w:eastAsia="Calibri" w:hAnsi="Helvetica" w:cs="Calibri"/>
          <w:b/>
          <w:bCs/>
          <w:lang w:val="vi-VN"/>
        </w:rPr>
        <w:t>MINIMAX</w:t>
      </w:r>
      <w:r w:rsidRPr="00BE0037">
        <w:rPr>
          <w:rFonts w:ascii="Helvetica" w:hAnsi="Helvetica" w:cs="Arial Hebrew Scholar"/>
          <w:b/>
          <w:bCs/>
          <w:lang w:val="vi-VN"/>
        </w:rPr>
        <w:t xml:space="preserve"> </w:t>
      </w:r>
      <w:r w:rsidRPr="00BE0037">
        <w:rPr>
          <w:rFonts w:ascii="Helvetica" w:eastAsia="Calibri" w:hAnsi="Helvetica" w:cs="Calibri"/>
          <w:b/>
          <w:bCs/>
          <w:lang w:val="vi-VN"/>
        </w:rPr>
        <w:t>SỬ</w:t>
      </w:r>
      <w:r w:rsidRPr="00BE0037">
        <w:rPr>
          <w:rFonts w:ascii="Helvetica" w:hAnsi="Helvetica" w:cs="Arial Hebrew Scholar"/>
          <w:b/>
          <w:bCs/>
          <w:lang w:val="vi-VN"/>
        </w:rPr>
        <w:t xml:space="preserve"> </w:t>
      </w:r>
      <w:r w:rsidRPr="00BE0037">
        <w:rPr>
          <w:rFonts w:ascii="Helvetica" w:eastAsia="Calibri" w:hAnsi="Helvetica" w:cs="Calibri"/>
          <w:b/>
          <w:bCs/>
          <w:lang w:val="vi-VN"/>
        </w:rPr>
        <w:t>DỤNG</w:t>
      </w:r>
      <w:r w:rsidRPr="00BE0037">
        <w:rPr>
          <w:rFonts w:ascii="Helvetica" w:hAnsi="Helvetica" w:cs="Arial Hebrew Scholar"/>
          <w:b/>
          <w:bCs/>
          <w:lang w:val="vi-VN"/>
        </w:rPr>
        <w:t xml:space="preserve"> </w:t>
      </w:r>
      <w:r w:rsidRPr="00BE0037">
        <w:rPr>
          <w:rFonts w:ascii="Helvetica" w:eastAsia="Calibri" w:hAnsi="Helvetica" w:cs="Calibri"/>
          <w:b/>
          <w:bCs/>
          <w:lang w:val="vi-VN"/>
        </w:rPr>
        <w:t>PHƯƠNG</w:t>
      </w:r>
      <w:r w:rsidRPr="00BE0037">
        <w:rPr>
          <w:rFonts w:ascii="Helvetica" w:hAnsi="Helvetica" w:cs="Arial Hebrew Scholar"/>
          <w:b/>
          <w:bCs/>
          <w:lang w:val="vi-VN"/>
        </w:rPr>
        <w:t xml:space="preserve"> </w:t>
      </w:r>
      <w:r w:rsidRPr="00BE0037">
        <w:rPr>
          <w:rFonts w:ascii="Helvetica" w:eastAsia="Calibri" w:hAnsi="Helvetica" w:cs="Calibri"/>
          <w:b/>
          <w:bCs/>
          <w:lang w:val="vi-VN"/>
        </w:rPr>
        <w:t>PHÁP</w:t>
      </w:r>
      <w:r w:rsidRPr="00BE0037">
        <w:rPr>
          <w:rFonts w:ascii="Helvetica" w:hAnsi="Helvetica" w:cs="Arial Hebrew Scholar"/>
          <w:b/>
          <w:bCs/>
          <w:lang w:val="vi-VN"/>
        </w:rPr>
        <w:t xml:space="preserve"> </w:t>
      </w:r>
      <w:r w:rsidRPr="00BE0037">
        <w:rPr>
          <w:rFonts w:ascii="Helvetica" w:eastAsia="Calibri" w:hAnsi="Helvetica" w:cs="Calibri"/>
          <w:b/>
          <w:bCs/>
          <w:lang w:val="vi-VN"/>
        </w:rPr>
        <w:t>CẮT</w:t>
      </w:r>
      <w:r w:rsidRPr="00BE0037">
        <w:rPr>
          <w:rFonts w:ascii="Helvetica" w:hAnsi="Helvetica" w:cs="Arial Hebrew Scholar"/>
          <w:b/>
          <w:bCs/>
          <w:lang w:val="vi-VN"/>
        </w:rPr>
        <w:t xml:space="preserve"> </w:t>
      </w:r>
      <w:r w:rsidRPr="00BE0037">
        <w:rPr>
          <w:rFonts w:ascii="Helvetica" w:eastAsia="Calibri" w:hAnsi="Helvetica" w:cs="Calibri"/>
          <w:b/>
          <w:bCs/>
          <w:lang w:val="vi-VN"/>
        </w:rPr>
        <w:t>TỈA</w:t>
      </w:r>
      <w:r w:rsidRPr="00BE0037">
        <w:rPr>
          <w:rFonts w:ascii="Helvetica" w:hAnsi="Helvetica" w:cs="Arial Hebrew Scholar"/>
          <w:b/>
          <w:bCs/>
          <w:lang w:val="vi-VN"/>
        </w:rPr>
        <w:t xml:space="preserve"> </w:t>
      </w:r>
      <w:r w:rsidRPr="00BE0037">
        <w:rPr>
          <w:rFonts w:ascii="Helvetica" w:eastAsia="Calibri" w:hAnsi="Helvetica" w:cs="Calibri"/>
          <w:b/>
          <w:bCs/>
          <w:lang w:val="vi-VN"/>
        </w:rPr>
        <w:t>ALPHA</w:t>
      </w:r>
      <w:r w:rsidRPr="00BE0037">
        <w:rPr>
          <w:rFonts w:ascii="Helvetica" w:hAnsi="Helvetica" w:cs="Arial Hebrew Scholar"/>
          <w:b/>
          <w:bCs/>
          <w:lang w:val="vi-VN"/>
        </w:rPr>
        <w:t xml:space="preserve"> - </w:t>
      </w:r>
      <w:r w:rsidRPr="00BE0037">
        <w:rPr>
          <w:rFonts w:ascii="Helvetica" w:eastAsia="Calibri" w:hAnsi="Helvetica" w:cs="Calibri"/>
          <w:b/>
          <w:bCs/>
          <w:lang w:val="vi-VN"/>
        </w:rPr>
        <w:t>BETA</w:t>
      </w:r>
      <w:bookmarkEnd w:id="35"/>
      <w:bookmarkEnd w:id="36"/>
      <w:bookmarkEnd w:id="37"/>
    </w:p>
    <w:p w14:paraId="5166D8CF" w14:textId="28075438" w:rsidR="00523DA5" w:rsidRPr="00BE0037" w:rsidRDefault="004157D6" w:rsidP="47FE4FB4">
      <w:pPr>
        <w:pStyle w:val="oancuaDanhsach"/>
        <w:numPr>
          <w:ilvl w:val="1"/>
          <w:numId w:val="7"/>
        </w:numPr>
        <w:spacing w:line="360" w:lineRule="auto"/>
        <w:ind w:left="0" w:firstLine="426"/>
        <w:jc w:val="both"/>
        <w:outlineLvl w:val="1"/>
        <w:rPr>
          <w:rFonts w:ascii="Helvetica" w:hAnsi="Helvetica" w:cs="Arial Hebrew Scholar"/>
          <w:b/>
          <w:bCs/>
        </w:rPr>
      </w:pPr>
      <w:bookmarkStart w:id="38" w:name="_Toc486970882"/>
      <w:bookmarkStart w:id="39" w:name="_Toc486971287"/>
      <w:bookmarkStart w:id="40" w:name="_Toc486977363"/>
      <w:r w:rsidRPr="00BE0037">
        <w:rPr>
          <w:rFonts w:ascii="Helvetica" w:eastAsia="Calibri" w:hAnsi="Helvetica" w:cs="Calibri"/>
          <w:b/>
          <w:bCs/>
        </w:rPr>
        <w:t>THUẬT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GIẢI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HEURISTIC</w:t>
      </w:r>
      <w:bookmarkEnd w:id="38"/>
      <w:bookmarkEnd w:id="39"/>
      <w:bookmarkEnd w:id="40"/>
    </w:p>
    <w:p w14:paraId="39DA9668" w14:textId="2145C480" w:rsidR="0029370B" w:rsidRPr="00BE0037" w:rsidRDefault="2E623DC9" w:rsidP="2E623DC9">
      <w:pPr>
        <w:spacing w:line="360" w:lineRule="auto"/>
        <w:ind w:firstLine="426"/>
        <w:jc w:val="both"/>
        <w:rPr>
          <w:rFonts w:ascii="Helvetica" w:hAnsi="Helvetica" w:cs="Arial Hebrew Scholar"/>
          <w:b/>
          <w:bCs/>
        </w:rPr>
      </w:pPr>
      <w:r w:rsidRPr="00BE0037">
        <w:rPr>
          <w:rFonts w:ascii="Helvetica" w:eastAsia="Calibri" w:hAnsi="Helvetica" w:cs="Calibri"/>
        </w:rPr>
        <w:t>Thuật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giải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một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giải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pháp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viết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dưới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dạng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thủ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tục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tượng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tự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như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thuật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toán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nhưng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không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đòi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hỏi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tiêu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chuẩn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như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thuật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toán</w:t>
      </w:r>
      <w:r w:rsidRPr="00BE0037">
        <w:rPr>
          <w:rFonts w:ascii="Helvetica" w:hAnsi="Helvetica" w:cs="Arial Hebrew Scholar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Thuật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giải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thể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hiện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cách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giải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bài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toán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với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các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đặc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tính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sau</w:t>
      </w:r>
      <w:r w:rsidRPr="00BE0037">
        <w:rPr>
          <w:rFonts w:ascii="Helvetica" w:hAnsi="Helvetica" w:cs="Arial Hebrew Scholar"/>
          <w:lang w:val="vi-VN"/>
        </w:rPr>
        <w:t>:</w:t>
      </w:r>
    </w:p>
    <w:p w14:paraId="0B0B075A" w14:textId="77777777" w:rsidR="0029370B" w:rsidRPr="00BE0037" w:rsidRDefault="2E623DC9" w:rsidP="2E623DC9">
      <w:pPr>
        <w:pStyle w:val="oancuaDanhsach"/>
        <w:numPr>
          <w:ilvl w:val="0"/>
          <w:numId w:val="5"/>
        </w:numPr>
        <w:spacing w:line="360" w:lineRule="auto"/>
        <w:ind w:left="0" w:firstLine="426"/>
        <w:jc w:val="both"/>
        <w:rPr>
          <w:rFonts w:ascii="Helvetica" w:hAnsi="Helvetica" w:cs="Arial Hebrew Scholar"/>
          <w:lang w:val="vi-VN"/>
        </w:rPr>
      </w:pPr>
      <w:r w:rsidRPr="00BE0037">
        <w:rPr>
          <w:rFonts w:ascii="Helvetica" w:eastAsia="Calibri" w:hAnsi="Helvetica" w:cs="Calibri"/>
          <w:lang w:val="vi-VN"/>
        </w:rPr>
        <w:t>Thường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tìm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được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lời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giải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tốt</w:t>
      </w:r>
      <w:r w:rsidRPr="00BE0037">
        <w:rPr>
          <w:rFonts w:ascii="Helvetica" w:hAnsi="Helvetica" w:cs="Arial Hebrew Scholar"/>
          <w:lang w:val="vi-VN"/>
        </w:rPr>
        <w:t xml:space="preserve"> (</w:t>
      </w:r>
      <w:r w:rsidRPr="00BE0037">
        <w:rPr>
          <w:rFonts w:ascii="Helvetica" w:eastAsia="Calibri" w:hAnsi="Helvetica" w:cs="Calibri"/>
          <w:lang w:val="vi-VN"/>
        </w:rPr>
        <w:t>nhưng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không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phải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là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lời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giải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tốt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nhất</w:t>
      </w:r>
      <w:r w:rsidRPr="00BE0037">
        <w:rPr>
          <w:rFonts w:ascii="Helvetica" w:hAnsi="Helvetica" w:cs="Arial Hebrew Scholar"/>
          <w:lang w:val="vi-VN"/>
        </w:rPr>
        <w:t>).</w:t>
      </w:r>
    </w:p>
    <w:p w14:paraId="492C4473" w14:textId="77777777" w:rsidR="0029370B" w:rsidRPr="00BE0037" w:rsidRDefault="2E623DC9" w:rsidP="2E623DC9">
      <w:pPr>
        <w:pStyle w:val="oancuaDanhsach"/>
        <w:numPr>
          <w:ilvl w:val="0"/>
          <w:numId w:val="5"/>
        </w:numPr>
        <w:spacing w:line="360" w:lineRule="auto"/>
        <w:ind w:left="0" w:firstLine="426"/>
        <w:jc w:val="both"/>
        <w:rPr>
          <w:rFonts w:ascii="Helvetica" w:hAnsi="Helvetica" w:cs="Arial Hebrew Scholar"/>
          <w:lang w:val="vi-VN"/>
        </w:rPr>
      </w:pPr>
      <w:r w:rsidRPr="00BE0037">
        <w:rPr>
          <w:rFonts w:ascii="Helvetica" w:eastAsia="Calibri" w:hAnsi="Helvetica" w:cs="Calibri"/>
          <w:lang w:val="vi-VN"/>
        </w:rPr>
        <w:t>Giải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bài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toán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theo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thuật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giải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Heuristic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thường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dễ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dàng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và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nhanh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chóng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đưa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ra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kết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quả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hơn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so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với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giải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thuật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tối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ưu</w:t>
      </w:r>
      <w:r w:rsidRPr="00BE0037">
        <w:rPr>
          <w:rFonts w:ascii="Helvetica" w:hAnsi="Helvetica" w:cs="Arial Hebrew Scholar"/>
          <w:lang w:val="vi-VN"/>
        </w:rPr>
        <w:t xml:space="preserve">, </w:t>
      </w:r>
      <w:r w:rsidRPr="00BE0037">
        <w:rPr>
          <w:rFonts w:ascii="Helvetica" w:eastAsia="Calibri" w:hAnsi="Helvetica" w:cs="Calibri"/>
          <w:lang w:val="vi-VN"/>
        </w:rPr>
        <w:t>vì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vậy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chi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phí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thấp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hơn</w:t>
      </w:r>
      <w:r w:rsidRPr="00BE0037">
        <w:rPr>
          <w:rFonts w:ascii="Helvetica" w:hAnsi="Helvetica" w:cs="Arial Hebrew Scholar"/>
          <w:lang w:val="vi-VN"/>
        </w:rPr>
        <w:t>.</w:t>
      </w:r>
    </w:p>
    <w:p w14:paraId="2BF39970" w14:textId="77777777" w:rsidR="00D54335" w:rsidRPr="00BE0037" w:rsidRDefault="2E623DC9" w:rsidP="2E623DC9">
      <w:pPr>
        <w:pStyle w:val="oancuaDanhsach"/>
        <w:numPr>
          <w:ilvl w:val="0"/>
          <w:numId w:val="5"/>
        </w:numPr>
        <w:spacing w:line="360" w:lineRule="auto"/>
        <w:ind w:left="0" w:firstLine="426"/>
        <w:jc w:val="both"/>
        <w:rPr>
          <w:rFonts w:ascii="Helvetica" w:hAnsi="Helvetica" w:cs="Arial Hebrew Scholar"/>
          <w:lang w:val="vi-VN"/>
        </w:rPr>
      </w:pPr>
      <w:r w:rsidRPr="00BE0037">
        <w:rPr>
          <w:rFonts w:ascii="Helvetica" w:eastAsia="Calibri" w:hAnsi="Helvetica" w:cs="Calibri"/>
          <w:lang w:val="vi-VN"/>
        </w:rPr>
        <w:t>Thuật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giải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Heuristic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thường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thể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hiện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khá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tự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nhiên</w:t>
      </w:r>
      <w:r w:rsidRPr="00BE0037">
        <w:rPr>
          <w:rFonts w:ascii="Helvetica" w:hAnsi="Helvetica" w:cs="Arial Hebrew Scholar"/>
          <w:lang w:val="vi-VN"/>
        </w:rPr>
        <w:t xml:space="preserve">, </w:t>
      </w:r>
      <w:r w:rsidRPr="00BE0037">
        <w:rPr>
          <w:rFonts w:ascii="Helvetica" w:eastAsia="Calibri" w:hAnsi="Helvetica" w:cs="Calibri"/>
          <w:lang w:val="vi-VN"/>
        </w:rPr>
        <w:t>gần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gũi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với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cách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suy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nghĩ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và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hành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động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của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con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người</w:t>
      </w:r>
      <w:r w:rsidRPr="00BE0037">
        <w:rPr>
          <w:rFonts w:ascii="Helvetica" w:hAnsi="Helvetica" w:cs="Arial Hebrew Scholar"/>
          <w:lang w:val="vi-VN"/>
        </w:rPr>
        <w:t>.</w:t>
      </w:r>
    </w:p>
    <w:p w14:paraId="4F811F35" w14:textId="25AE54B0" w:rsidR="0029370B" w:rsidRPr="00BE0037" w:rsidRDefault="2E623DC9" w:rsidP="2E623DC9">
      <w:pPr>
        <w:spacing w:line="360" w:lineRule="auto"/>
        <w:ind w:firstLine="426"/>
        <w:jc w:val="both"/>
        <w:rPr>
          <w:rFonts w:ascii="Helvetica" w:hAnsi="Helvetica" w:cs="Arial Hebrew Scholar"/>
          <w:lang w:val="vi-VN"/>
        </w:rPr>
      </w:pPr>
      <w:r w:rsidRPr="00BE0037">
        <w:rPr>
          <w:rFonts w:ascii="Helvetica" w:eastAsia="Calibri" w:hAnsi="Helvetica" w:cs="Calibri"/>
          <w:lang w:val="vi-VN"/>
        </w:rPr>
        <w:t>Có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nhiều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phương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pháp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để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xây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dựng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một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thuật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giải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Heuristic</w:t>
      </w:r>
      <w:r w:rsidRPr="00BE0037">
        <w:rPr>
          <w:rFonts w:ascii="Helvetica" w:hAnsi="Helvetica" w:cs="Arial Hebrew Scholar"/>
          <w:lang w:val="vi-VN"/>
        </w:rPr>
        <w:t xml:space="preserve">, </w:t>
      </w:r>
      <w:r w:rsidRPr="00BE0037">
        <w:rPr>
          <w:rFonts w:ascii="Helvetica" w:eastAsia="Calibri" w:hAnsi="Helvetica" w:cs="Calibri"/>
          <w:lang w:val="vi-VN"/>
        </w:rPr>
        <w:t>trong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đó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người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ta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thường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dựa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vào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một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số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nguyên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lý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cơ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bản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như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sau</w:t>
      </w:r>
      <w:r w:rsidRPr="00BE0037">
        <w:rPr>
          <w:rFonts w:ascii="Helvetica" w:hAnsi="Helvetica" w:cs="Arial Hebrew Scholar"/>
          <w:lang w:val="vi-VN"/>
        </w:rPr>
        <w:t>:</w:t>
      </w:r>
    </w:p>
    <w:p w14:paraId="676AAD3A" w14:textId="77777777" w:rsidR="00803DB9" w:rsidRPr="00BE0037" w:rsidRDefault="2E623DC9" w:rsidP="2E623DC9">
      <w:pPr>
        <w:pStyle w:val="oancuaDanhsach"/>
        <w:numPr>
          <w:ilvl w:val="0"/>
          <w:numId w:val="6"/>
        </w:numPr>
        <w:spacing w:line="360" w:lineRule="auto"/>
        <w:ind w:left="0" w:firstLine="426"/>
        <w:jc w:val="both"/>
        <w:rPr>
          <w:rFonts w:ascii="Helvetica" w:hAnsi="Helvetica" w:cs="Arial Hebrew Scholar"/>
          <w:lang w:val="vi-VN"/>
        </w:rPr>
      </w:pPr>
      <w:r w:rsidRPr="00BE0037">
        <w:rPr>
          <w:rFonts w:ascii="Helvetica" w:eastAsia="Calibri" w:hAnsi="Helvetica" w:cs="Calibri"/>
          <w:lang w:val="vi-VN"/>
        </w:rPr>
        <w:t>Nguyên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lý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vét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cạn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thông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minh</w:t>
      </w:r>
    </w:p>
    <w:p w14:paraId="7F2C6138" w14:textId="77777777" w:rsidR="00803DB9" w:rsidRPr="00BE0037" w:rsidRDefault="2E623DC9" w:rsidP="2E623DC9">
      <w:pPr>
        <w:pStyle w:val="oancuaDanhsach"/>
        <w:numPr>
          <w:ilvl w:val="0"/>
          <w:numId w:val="6"/>
        </w:numPr>
        <w:spacing w:line="360" w:lineRule="auto"/>
        <w:ind w:left="0" w:firstLine="426"/>
        <w:jc w:val="both"/>
        <w:rPr>
          <w:rFonts w:ascii="Helvetica" w:hAnsi="Helvetica" w:cs="Arial Hebrew Scholar"/>
          <w:lang w:val="en-GB"/>
        </w:rPr>
      </w:pPr>
      <w:r w:rsidRPr="00BE0037">
        <w:rPr>
          <w:rFonts w:ascii="Helvetica" w:eastAsia="Calibri" w:hAnsi="Helvetica" w:cs="Calibri"/>
          <w:lang w:val="vi-VN"/>
        </w:rPr>
        <w:t>Nguyên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lý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tham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lam</w:t>
      </w:r>
      <w:r w:rsidRPr="00BE0037">
        <w:rPr>
          <w:rFonts w:ascii="Helvetica" w:hAnsi="Helvetica" w:cs="Arial Hebrew Scholar"/>
          <w:lang w:val="vi-VN"/>
        </w:rPr>
        <w:t xml:space="preserve"> (</w:t>
      </w:r>
      <w:r w:rsidRPr="00BE0037">
        <w:rPr>
          <w:rFonts w:ascii="Helvetica" w:eastAsia="Calibri" w:hAnsi="Helvetica" w:cs="Calibri"/>
          <w:lang w:val="vi-VN"/>
        </w:rPr>
        <w:t>Greedy</w:t>
      </w:r>
      <w:r w:rsidRPr="00BE0037">
        <w:rPr>
          <w:rFonts w:ascii="Helvetica" w:hAnsi="Helvetica" w:cs="Arial Hebrew Scholar"/>
          <w:lang w:val="en-GB"/>
        </w:rPr>
        <w:t>)</w:t>
      </w:r>
    </w:p>
    <w:p w14:paraId="5D14B19B" w14:textId="77777777" w:rsidR="00803DB9" w:rsidRPr="00BE0037" w:rsidRDefault="2E623DC9" w:rsidP="2E623DC9">
      <w:pPr>
        <w:pStyle w:val="oancuaDanhsach"/>
        <w:numPr>
          <w:ilvl w:val="0"/>
          <w:numId w:val="6"/>
        </w:numPr>
        <w:spacing w:line="360" w:lineRule="auto"/>
        <w:ind w:left="0" w:firstLine="426"/>
        <w:jc w:val="both"/>
        <w:rPr>
          <w:rFonts w:ascii="Helvetica" w:hAnsi="Helvetica" w:cs="Arial Hebrew Scholar"/>
          <w:lang w:val="en-GB"/>
        </w:rPr>
      </w:pPr>
      <w:r w:rsidRPr="00BE0037">
        <w:rPr>
          <w:rFonts w:ascii="Helvetica" w:eastAsia="Calibri" w:hAnsi="Helvetica" w:cs="Calibri"/>
          <w:lang w:val="vi-VN"/>
        </w:rPr>
        <w:t>Nguyên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lý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thứ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tự</w:t>
      </w:r>
    </w:p>
    <w:p w14:paraId="0798287C" w14:textId="77777777" w:rsidR="00803DB9" w:rsidRPr="00BE0037" w:rsidRDefault="2E623DC9" w:rsidP="2E623DC9">
      <w:pPr>
        <w:pStyle w:val="oancuaDanhsach"/>
        <w:numPr>
          <w:ilvl w:val="0"/>
          <w:numId w:val="6"/>
        </w:numPr>
        <w:spacing w:line="360" w:lineRule="auto"/>
        <w:ind w:left="0" w:firstLine="426"/>
        <w:jc w:val="both"/>
        <w:rPr>
          <w:rFonts w:ascii="Helvetica" w:hAnsi="Helvetica" w:cs="Arial Hebrew Scholar"/>
          <w:lang w:val="vi-VN"/>
        </w:rPr>
      </w:pPr>
      <w:r w:rsidRPr="00BE0037">
        <w:rPr>
          <w:rFonts w:ascii="Helvetica" w:eastAsia="Calibri" w:hAnsi="Helvetica" w:cs="Calibri"/>
          <w:lang w:val="vi-VN"/>
        </w:rPr>
        <w:t>Hàm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Heuristic</w:t>
      </w:r>
    </w:p>
    <w:p w14:paraId="4C5D067C" w14:textId="4DB8327E" w:rsidR="007711B1" w:rsidRPr="00BE0037" w:rsidRDefault="2E623DC9" w:rsidP="2E623DC9">
      <w:pPr>
        <w:spacing w:line="360" w:lineRule="auto"/>
        <w:ind w:firstLine="426"/>
        <w:jc w:val="both"/>
        <w:rPr>
          <w:rFonts w:ascii="Helvetica" w:hAnsi="Helvetica" w:cs="Arial Hebrew Scholar"/>
          <w:lang w:val="vi-VN"/>
        </w:rPr>
      </w:pPr>
      <w:r w:rsidRPr="00BE0037">
        <w:rPr>
          <w:rFonts w:ascii="Helvetica" w:eastAsia="Calibri" w:hAnsi="Helvetica" w:cs="Calibri"/>
          <w:lang w:val="vi-VN"/>
        </w:rPr>
        <w:t>Trong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các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nguyên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lý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trên</w:t>
      </w:r>
      <w:r w:rsidRPr="00BE0037">
        <w:rPr>
          <w:rFonts w:ascii="Helvetica" w:hAnsi="Helvetica" w:cs="Arial Hebrew Scholar"/>
          <w:lang w:val="vi-VN"/>
        </w:rPr>
        <w:t xml:space="preserve">, </w:t>
      </w:r>
      <w:r w:rsidRPr="00BE0037">
        <w:rPr>
          <w:rFonts w:ascii="Helvetica" w:eastAsia="Calibri" w:hAnsi="Helvetica" w:cs="Calibri"/>
          <w:lang w:val="vi-VN"/>
        </w:rPr>
        <w:t>hàm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heuristic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được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sử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dụng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trong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việc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lượng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giá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các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nút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của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cây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trò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chơi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ở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độ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sâu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depth</w:t>
      </w:r>
      <w:r w:rsidRPr="00BE0037">
        <w:rPr>
          <w:rFonts w:ascii="Helvetica" w:hAnsi="Helvetica" w:cs="Arial Hebrew Scholar"/>
          <w:lang w:val="vi-VN"/>
        </w:rPr>
        <w:t xml:space="preserve">. </w:t>
      </w:r>
      <w:r w:rsidRPr="00BE0037">
        <w:rPr>
          <w:rFonts w:ascii="Helvetica" w:eastAsia="Calibri" w:hAnsi="Helvetica" w:cs="Calibri"/>
          <w:lang w:val="vi-VN"/>
        </w:rPr>
        <w:t>Đó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là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các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hàm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đánh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giá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dựa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trên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thức</w:t>
      </w:r>
      <w:r w:rsidRPr="00BE0037">
        <w:rPr>
          <w:rFonts w:ascii="Helvetica" w:hAnsi="Helvetica" w:cs="Arial Hebrew Scholar"/>
          <w:lang w:val="vi-VN"/>
        </w:rPr>
        <w:t xml:space="preserve">, </w:t>
      </w:r>
      <w:r w:rsidRPr="00BE0037">
        <w:rPr>
          <w:rFonts w:ascii="Helvetica" w:eastAsia="Calibri" w:hAnsi="Helvetica" w:cs="Calibri"/>
          <w:lang w:val="vi-VN"/>
        </w:rPr>
        <w:t>kinh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nghiệm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của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con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người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nên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không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còn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chính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xác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tuyệt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đối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mà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chỉ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là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ước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lượng</w:t>
      </w:r>
      <w:r w:rsidRPr="00BE0037">
        <w:rPr>
          <w:rFonts w:ascii="Helvetica" w:hAnsi="Helvetica" w:cs="Arial Hebrew Scholar"/>
          <w:lang w:val="vi-VN"/>
        </w:rPr>
        <w:t xml:space="preserve">. </w:t>
      </w:r>
      <w:r w:rsidRPr="00BE0037">
        <w:rPr>
          <w:rFonts w:ascii="Helvetica" w:eastAsia="Calibri" w:hAnsi="Helvetica" w:cs="Calibri"/>
          <w:lang w:val="vi-VN"/>
        </w:rPr>
        <w:t>Giá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trị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của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hàm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phụ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thuộc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vào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trạng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thái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hiện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tại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của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trò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chơi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tại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mỗi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nước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đi</w:t>
      </w:r>
      <w:r w:rsidRPr="00BE0037">
        <w:rPr>
          <w:rFonts w:ascii="Helvetica" w:hAnsi="Helvetica" w:cs="Arial Hebrew Scholar"/>
          <w:lang w:val="vi-VN"/>
        </w:rPr>
        <w:t xml:space="preserve">. </w:t>
      </w:r>
      <w:r w:rsidRPr="00BE0037">
        <w:rPr>
          <w:rFonts w:ascii="Helvetica" w:eastAsia="Calibri" w:hAnsi="Helvetica" w:cs="Calibri"/>
          <w:lang w:val="vi-VN"/>
        </w:rPr>
        <w:t>Nhờ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giá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trị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này</w:t>
      </w:r>
      <w:r w:rsidRPr="00BE0037">
        <w:rPr>
          <w:rFonts w:ascii="Helvetica" w:hAnsi="Helvetica" w:cs="Arial Hebrew Scholar"/>
          <w:lang w:val="vi-VN"/>
        </w:rPr>
        <w:t xml:space="preserve">, </w:t>
      </w:r>
      <w:r w:rsidRPr="00BE0037">
        <w:rPr>
          <w:rFonts w:ascii="Helvetica" w:eastAsia="Calibri" w:hAnsi="Helvetica" w:cs="Calibri"/>
          <w:lang w:val="vi-VN"/>
        </w:rPr>
        <w:t>ta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có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thể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chọn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được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nước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tương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đối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hợp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lý</w:t>
      </w:r>
      <w:r w:rsidRPr="00BE0037">
        <w:rPr>
          <w:rFonts w:ascii="Helvetica" w:hAnsi="Helvetica" w:cs="Arial Hebrew Scholar"/>
          <w:lang w:val="vi-VN"/>
        </w:rPr>
        <w:t>.</w:t>
      </w:r>
    </w:p>
    <w:p w14:paraId="3A969158" w14:textId="77777777" w:rsidR="0006285F" w:rsidRPr="00BE0037" w:rsidRDefault="0006285F" w:rsidP="00FB23BB">
      <w:pPr>
        <w:spacing w:line="360" w:lineRule="auto"/>
        <w:ind w:firstLine="426"/>
        <w:jc w:val="center"/>
        <w:rPr>
          <w:rFonts w:ascii="Helvetica" w:hAnsi="Helvetica" w:cs="Arial Hebrew Scholar"/>
          <w:b/>
          <w:bCs/>
          <w:sz w:val="40"/>
          <w:szCs w:val="40"/>
          <w:lang w:val="vi-VN"/>
        </w:rPr>
      </w:pPr>
      <w:r w:rsidRPr="00BE0037">
        <w:rPr>
          <w:rFonts w:ascii="Helvetica" w:hAnsi="Helvetica" w:cs="Arial Hebrew Scholar"/>
          <w:b/>
          <w:bCs/>
          <w:sz w:val="40"/>
          <w:szCs w:val="40"/>
          <w:lang w:val="vi-VN"/>
        </w:rPr>
        <w:br w:type="page"/>
      </w:r>
    </w:p>
    <w:p w14:paraId="2CB595C1" w14:textId="1E90A13F" w:rsidR="00567B06" w:rsidRPr="00BE0037" w:rsidRDefault="00567B06" w:rsidP="47FE4FB4">
      <w:pPr>
        <w:pStyle w:val="u1"/>
        <w:jc w:val="center"/>
        <w:rPr>
          <w:rFonts w:ascii="Helvetica" w:hAnsi="Helvetica" w:cs="Arial Hebrew Scholar"/>
          <w:b/>
          <w:bCs/>
          <w:color w:val="auto"/>
          <w:sz w:val="40"/>
          <w:szCs w:val="40"/>
          <w:lang w:val="vi-VN"/>
        </w:rPr>
      </w:pPr>
      <w:bookmarkStart w:id="41" w:name="_Toc486970883"/>
      <w:bookmarkStart w:id="42" w:name="_Toc486971288"/>
      <w:bookmarkStart w:id="43" w:name="_Toc486977364"/>
      <w:r w:rsidRPr="00BE0037">
        <w:rPr>
          <w:rFonts w:ascii="Helvetica" w:eastAsia="Calibri" w:hAnsi="Helvetica" w:cs="Calibri"/>
          <w:b/>
          <w:bCs/>
          <w:color w:val="auto"/>
          <w:sz w:val="40"/>
          <w:szCs w:val="40"/>
          <w:lang w:val="vi-VN"/>
        </w:rPr>
        <w:lastRenderedPageBreak/>
        <w:t>CHƯƠNG</w:t>
      </w:r>
      <w:r w:rsidRPr="00BE0037">
        <w:rPr>
          <w:rFonts w:ascii="Helvetica" w:hAnsi="Helvetica" w:cs="Arial Hebrew Scholar"/>
          <w:b/>
          <w:bCs/>
          <w:color w:val="auto"/>
          <w:sz w:val="40"/>
          <w:szCs w:val="40"/>
          <w:lang w:val="vi-VN"/>
        </w:rPr>
        <w:t xml:space="preserve"> </w:t>
      </w:r>
      <w:r w:rsidRPr="00BE0037">
        <w:rPr>
          <w:rFonts w:ascii="Helvetica" w:eastAsia="Calibri" w:hAnsi="Helvetica" w:cs="Calibri"/>
          <w:b/>
          <w:bCs/>
          <w:color w:val="auto"/>
          <w:sz w:val="40"/>
          <w:szCs w:val="40"/>
          <w:lang w:val="vi-VN"/>
        </w:rPr>
        <w:t>III</w:t>
      </w:r>
      <w:r w:rsidRPr="00BE0037">
        <w:rPr>
          <w:rFonts w:ascii="Helvetica" w:hAnsi="Helvetica" w:cs="Arial Hebrew Scholar"/>
          <w:b/>
          <w:bCs/>
          <w:color w:val="auto"/>
          <w:sz w:val="40"/>
          <w:szCs w:val="40"/>
          <w:lang w:val="vi-VN"/>
        </w:rPr>
        <w:t>:</w:t>
      </w:r>
      <w:r w:rsidRPr="00BE0037">
        <w:rPr>
          <w:rFonts w:ascii="Helvetica" w:hAnsi="Helvetica" w:cs="Arial Hebrew Scholar"/>
          <w:b/>
          <w:color w:val="auto"/>
          <w:sz w:val="40"/>
          <w:szCs w:val="30"/>
          <w:lang w:val="vi-VN"/>
        </w:rPr>
        <w:tab/>
      </w:r>
      <w:r w:rsidRPr="00BE0037">
        <w:rPr>
          <w:rFonts w:ascii="Helvetica" w:eastAsia="Calibri" w:hAnsi="Helvetica" w:cs="Calibri"/>
          <w:b/>
          <w:bCs/>
          <w:color w:val="auto"/>
          <w:sz w:val="40"/>
          <w:szCs w:val="40"/>
          <w:lang w:val="vi-VN"/>
        </w:rPr>
        <w:t>PHÂN</w:t>
      </w:r>
      <w:r w:rsidRPr="00BE0037">
        <w:rPr>
          <w:rFonts w:ascii="Helvetica" w:hAnsi="Helvetica" w:cs="Arial Hebrew Scholar"/>
          <w:b/>
          <w:bCs/>
          <w:color w:val="auto"/>
          <w:sz w:val="40"/>
          <w:szCs w:val="40"/>
          <w:lang w:val="vi-VN"/>
        </w:rPr>
        <w:t xml:space="preserve"> </w:t>
      </w:r>
      <w:r w:rsidRPr="00BE0037">
        <w:rPr>
          <w:rFonts w:ascii="Helvetica" w:eastAsia="Calibri" w:hAnsi="Helvetica" w:cs="Calibri"/>
          <w:b/>
          <w:bCs/>
          <w:color w:val="auto"/>
          <w:sz w:val="40"/>
          <w:szCs w:val="40"/>
          <w:lang w:val="vi-VN"/>
        </w:rPr>
        <w:t>TÍCH</w:t>
      </w:r>
      <w:r w:rsidRPr="00BE0037">
        <w:rPr>
          <w:rFonts w:ascii="Helvetica" w:hAnsi="Helvetica" w:cs="Arial Hebrew Scholar"/>
          <w:b/>
          <w:bCs/>
          <w:color w:val="auto"/>
          <w:sz w:val="40"/>
          <w:szCs w:val="40"/>
          <w:lang w:val="vi-VN"/>
        </w:rPr>
        <w:t xml:space="preserve"> </w:t>
      </w:r>
      <w:r w:rsidRPr="00BE0037">
        <w:rPr>
          <w:rFonts w:ascii="Helvetica" w:eastAsia="Calibri" w:hAnsi="Helvetica" w:cs="Calibri"/>
          <w:b/>
          <w:bCs/>
          <w:color w:val="auto"/>
          <w:sz w:val="40"/>
          <w:szCs w:val="40"/>
          <w:lang w:val="vi-VN"/>
        </w:rPr>
        <w:t>VÀ</w:t>
      </w:r>
      <w:r w:rsidRPr="00BE0037">
        <w:rPr>
          <w:rFonts w:ascii="Helvetica" w:hAnsi="Helvetica" w:cs="Arial Hebrew Scholar"/>
          <w:b/>
          <w:bCs/>
          <w:color w:val="auto"/>
          <w:sz w:val="40"/>
          <w:szCs w:val="40"/>
          <w:lang w:val="vi-VN"/>
        </w:rPr>
        <w:t xml:space="preserve"> </w:t>
      </w:r>
      <w:r w:rsidRPr="00BE0037">
        <w:rPr>
          <w:rFonts w:ascii="Helvetica" w:eastAsia="Calibri" w:hAnsi="Helvetica" w:cs="Calibri"/>
          <w:b/>
          <w:bCs/>
          <w:color w:val="auto"/>
          <w:sz w:val="40"/>
          <w:szCs w:val="40"/>
          <w:lang w:val="vi-VN"/>
        </w:rPr>
        <w:t>THIẾT</w:t>
      </w:r>
      <w:r w:rsidRPr="00BE0037">
        <w:rPr>
          <w:rFonts w:ascii="Helvetica" w:hAnsi="Helvetica" w:cs="Arial Hebrew Scholar"/>
          <w:b/>
          <w:bCs/>
          <w:color w:val="auto"/>
          <w:sz w:val="40"/>
          <w:szCs w:val="40"/>
          <w:lang w:val="vi-VN"/>
        </w:rPr>
        <w:t xml:space="preserve"> </w:t>
      </w:r>
      <w:r w:rsidRPr="00BE0037">
        <w:rPr>
          <w:rFonts w:ascii="Helvetica" w:eastAsia="Calibri" w:hAnsi="Helvetica" w:cs="Calibri"/>
          <w:b/>
          <w:bCs/>
          <w:color w:val="auto"/>
          <w:sz w:val="40"/>
          <w:szCs w:val="40"/>
          <w:lang w:val="vi-VN"/>
        </w:rPr>
        <w:t>KẾ</w:t>
      </w:r>
      <w:bookmarkEnd w:id="41"/>
      <w:bookmarkEnd w:id="42"/>
      <w:bookmarkEnd w:id="43"/>
    </w:p>
    <w:p w14:paraId="0886CD80" w14:textId="6EAFE3A2" w:rsidR="00CD0D9D" w:rsidRPr="00BE0037" w:rsidRDefault="00143C93" w:rsidP="47FE4FB4">
      <w:pPr>
        <w:pStyle w:val="oancuaDanhsach"/>
        <w:numPr>
          <w:ilvl w:val="1"/>
          <w:numId w:val="11"/>
        </w:numPr>
        <w:spacing w:line="360" w:lineRule="auto"/>
        <w:ind w:left="0" w:firstLine="426"/>
        <w:jc w:val="both"/>
        <w:outlineLvl w:val="1"/>
        <w:rPr>
          <w:rFonts w:ascii="Helvetica" w:hAnsi="Helvetica" w:cs="Arial Hebrew Scholar"/>
          <w:b/>
          <w:bCs/>
          <w:lang w:val="vi-VN"/>
        </w:rPr>
      </w:pPr>
      <w:bookmarkStart w:id="44" w:name="_Toc486970884"/>
      <w:bookmarkStart w:id="45" w:name="_Toc486971289"/>
      <w:bookmarkStart w:id="46" w:name="_Toc486977365"/>
      <w:r w:rsidRPr="00BE0037">
        <w:rPr>
          <w:rFonts w:ascii="Helvetica" w:eastAsia="Calibri" w:hAnsi="Helvetica" w:cs="Calibri"/>
          <w:b/>
          <w:bCs/>
        </w:rPr>
        <w:t>PHÂN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TÍCH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BÀI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TOÁN</w:t>
      </w:r>
      <w:bookmarkEnd w:id="44"/>
      <w:bookmarkEnd w:id="45"/>
      <w:bookmarkEnd w:id="46"/>
    </w:p>
    <w:p w14:paraId="5D27A525" w14:textId="4816B59A" w:rsidR="00D86B72" w:rsidRPr="00BE0037" w:rsidRDefault="00D86B72" w:rsidP="47FE4FB4">
      <w:pPr>
        <w:pStyle w:val="oancuaDanhsach"/>
        <w:ind w:left="426"/>
        <w:jc w:val="both"/>
        <w:outlineLvl w:val="1"/>
        <w:rPr>
          <w:rFonts w:ascii="Helvetica" w:eastAsia="Calibri" w:hAnsi="Helvetica" w:cs="Arial Hebrew Scholar"/>
        </w:rPr>
      </w:pPr>
      <w:bookmarkStart w:id="47" w:name="_Toc486970887"/>
      <w:bookmarkStart w:id="48" w:name="_Toc486971292"/>
      <w:bookmarkStart w:id="49" w:name="_Toc486977368"/>
      <w:r w:rsidRPr="00BE0037">
        <w:rPr>
          <w:rFonts w:ascii="Helvetica" w:eastAsia="Times New Roman" w:hAnsi="Helvetica" w:cs="Arial Hebrew Scholar"/>
          <w:b/>
          <w:bCs/>
        </w:rPr>
        <w:t xml:space="preserve">3.2. </w:t>
      </w:r>
      <w:r w:rsidR="00267A55" w:rsidRPr="00BE0037">
        <w:rPr>
          <w:rFonts w:ascii="Helvetica" w:eastAsia="Times New Roman" w:hAnsi="Helvetica" w:cs="Arial Hebrew Scholar"/>
          <w:b/>
          <w:bCs/>
        </w:rPr>
        <w:tab/>
      </w:r>
      <w:r w:rsidRPr="00BE0037">
        <w:rPr>
          <w:rFonts w:ascii="Helvetica" w:eastAsia="Calibri" w:hAnsi="Helvetica" w:cs="Calibri"/>
          <w:b/>
          <w:bCs/>
        </w:rPr>
        <w:t>CẤU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TRÚC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DỮ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LIỆU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VÀ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CÁCH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BIỂU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DIỄN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CÁC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TRẠNG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THÁI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CỦA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BÀI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TOÁN</w:t>
      </w:r>
      <w:bookmarkEnd w:id="47"/>
      <w:bookmarkEnd w:id="48"/>
      <w:bookmarkEnd w:id="49"/>
    </w:p>
    <w:p w14:paraId="7C69B4C3" w14:textId="1B78346A" w:rsidR="002D32B8" w:rsidRPr="00BE0037" w:rsidRDefault="007D7396" w:rsidP="47FE4FB4">
      <w:pPr>
        <w:pStyle w:val="oancuaDanhsach"/>
        <w:numPr>
          <w:ilvl w:val="1"/>
          <w:numId w:val="31"/>
        </w:numPr>
        <w:spacing w:line="360" w:lineRule="auto"/>
        <w:jc w:val="both"/>
        <w:outlineLvl w:val="1"/>
        <w:rPr>
          <w:rFonts w:ascii="Helvetica" w:eastAsia="Times New Roman" w:hAnsi="Helvetica" w:cs="Arial Hebrew Scholar"/>
        </w:rPr>
      </w:pPr>
      <w:bookmarkStart w:id="50" w:name="_Toc486970893"/>
      <w:bookmarkStart w:id="51" w:name="_Toc486971298"/>
      <w:bookmarkStart w:id="52" w:name="_Toc486977374"/>
      <w:r w:rsidRPr="00BE0037">
        <w:rPr>
          <w:rFonts w:ascii="Helvetica" w:eastAsia="Calibri" w:hAnsi="Helvetica" w:cs="Calibri"/>
          <w:b/>
          <w:bCs/>
        </w:rPr>
        <w:t>CÁC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VẤN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ĐỀ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VÀ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THUẬT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GIẢI</w:t>
      </w:r>
      <w:bookmarkEnd w:id="50"/>
      <w:bookmarkEnd w:id="51"/>
      <w:bookmarkEnd w:id="52"/>
    </w:p>
    <w:p w14:paraId="46841070" w14:textId="2F27B30B" w:rsidR="0DB8B4BF" w:rsidRPr="00BE0037" w:rsidRDefault="0DB8B4BF" w:rsidP="0DB8B4BF">
      <w:pPr>
        <w:spacing w:line="360" w:lineRule="auto"/>
        <w:ind w:firstLine="426"/>
        <w:jc w:val="both"/>
        <w:rPr>
          <w:rFonts w:ascii="Helvetica" w:hAnsi="Helvetica" w:cs="Arial Hebrew Scholar"/>
          <w:lang w:val="vi-VN"/>
        </w:rPr>
      </w:pPr>
    </w:p>
    <w:p w14:paraId="7E3FABF9" w14:textId="63E11C5D" w:rsidR="0DB8B4BF" w:rsidRPr="00BE0037" w:rsidRDefault="0DB8B4BF" w:rsidP="0DB8B4BF">
      <w:pPr>
        <w:spacing w:line="360" w:lineRule="auto"/>
        <w:jc w:val="both"/>
        <w:rPr>
          <w:rFonts w:ascii="Helvetica" w:hAnsi="Helvetica" w:cs="Arial Hebrew Scholar"/>
          <w:lang w:val="vi-VN"/>
        </w:rPr>
      </w:pPr>
    </w:p>
    <w:p w14:paraId="163C9A29" w14:textId="26CC7A5E" w:rsidR="0DB8B4BF" w:rsidRPr="00BE0037" w:rsidRDefault="0DB8B4BF" w:rsidP="0DB8B4BF">
      <w:pPr>
        <w:spacing w:line="360" w:lineRule="auto"/>
        <w:jc w:val="center"/>
        <w:rPr>
          <w:rFonts w:ascii="Helvetica" w:hAnsi="Helvetica" w:cs="Arial Hebrew Scholar"/>
          <w:lang w:val="vi-VN"/>
        </w:rPr>
      </w:pPr>
    </w:p>
    <w:p w14:paraId="619E1CE1" w14:textId="77777777" w:rsidR="00FD4AEC" w:rsidRPr="00BE0037" w:rsidRDefault="00FD4AEC" w:rsidP="00FB23BB">
      <w:pPr>
        <w:spacing w:line="360" w:lineRule="auto"/>
        <w:ind w:firstLine="426"/>
        <w:jc w:val="center"/>
        <w:rPr>
          <w:rFonts w:ascii="Helvetica" w:hAnsi="Helvetica" w:cs="Arial Hebrew Scholar"/>
          <w:b/>
          <w:sz w:val="40"/>
          <w:szCs w:val="40"/>
          <w:lang w:val="vi-VN"/>
        </w:rPr>
      </w:pPr>
      <w:r w:rsidRPr="00BE0037">
        <w:rPr>
          <w:rFonts w:ascii="Helvetica" w:hAnsi="Helvetica" w:cs="Arial Hebrew Scholar"/>
          <w:b/>
          <w:sz w:val="40"/>
          <w:szCs w:val="40"/>
          <w:lang w:val="vi-VN"/>
        </w:rPr>
        <w:br w:type="page"/>
      </w:r>
    </w:p>
    <w:p w14:paraId="01939FA7" w14:textId="2F768E76" w:rsidR="79F7B9CD" w:rsidRPr="00BE0037" w:rsidRDefault="0068506E" w:rsidP="47FE4FB4">
      <w:pPr>
        <w:pStyle w:val="u1"/>
        <w:jc w:val="center"/>
        <w:rPr>
          <w:rFonts w:ascii="Helvetica" w:hAnsi="Helvetica" w:cs="Arial Hebrew Scholar"/>
          <w:b/>
          <w:bCs/>
          <w:color w:val="auto"/>
          <w:sz w:val="40"/>
          <w:szCs w:val="40"/>
        </w:rPr>
      </w:pPr>
      <w:bookmarkStart w:id="53" w:name="_Toc486970901"/>
      <w:bookmarkStart w:id="54" w:name="_Toc486971306"/>
      <w:bookmarkStart w:id="55" w:name="_Toc486977381"/>
      <w:r w:rsidRPr="00BE0037">
        <w:rPr>
          <w:rFonts w:ascii="Helvetica" w:eastAsia="Calibri" w:hAnsi="Helvetica" w:cs="Calibri"/>
          <w:b/>
          <w:bCs/>
          <w:color w:val="auto"/>
          <w:sz w:val="40"/>
          <w:szCs w:val="40"/>
        </w:rPr>
        <w:lastRenderedPageBreak/>
        <w:t>CHƯƠNG</w:t>
      </w:r>
      <w:r w:rsidR="00B84EDE" w:rsidRPr="00BE0037">
        <w:rPr>
          <w:rFonts w:ascii="Helvetica" w:hAnsi="Helvetica" w:cs="Arial Hebrew Scholar"/>
          <w:b/>
          <w:bCs/>
          <w:color w:val="auto"/>
          <w:sz w:val="40"/>
          <w:szCs w:val="40"/>
        </w:rPr>
        <w:t xml:space="preserve"> 4: </w:t>
      </w:r>
      <w:r w:rsidR="008E16E4" w:rsidRPr="00BE0037">
        <w:rPr>
          <w:rFonts w:ascii="Helvetica" w:eastAsia="Calibri" w:hAnsi="Helvetica" w:cs="Calibri"/>
          <w:b/>
          <w:bCs/>
          <w:color w:val="auto"/>
          <w:sz w:val="40"/>
          <w:szCs w:val="40"/>
        </w:rPr>
        <w:t>ỨNG</w:t>
      </w:r>
      <w:r w:rsidR="008E16E4" w:rsidRPr="00BE0037">
        <w:rPr>
          <w:rFonts w:ascii="Helvetica" w:hAnsi="Helvetica" w:cs="Arial Hebrew Scholar"/>
          <w:b/>
          <w:bCs/>
          <w:color w:val="auto"/>
          <w:sz w:val="40"/>
          <w:szCs w:val="40"/>
        </w:rPr>
        <w:t xml:space="preserve"> </w:t>
      </w:r>
      <w:r w:rsidR="008E16E4" w:rsidRPr="00BE0037">
        <w:rPr>
          <w:rFonts w:ascii="Helvetica" w:eastAsia="Calibri" w:hAnsi="Helvetica" w:cs="Calibri"/>
          <w:b/>
          <w:bCs/>
          <w:color w:val="auto"/>
          <w:sz w:val="40"/>
          <w:szCs w:val="40"/>
        </w:rPr>
        <w:t>DỤNG</w:t>
      </w:r>
      <w:bookmarkEnd w:id="53"/>
      <w:bookmarkEnd w:id="54"/>
      <w:bookmarkEnd w:id="55"/>
    </w:p>
    <w:p w14:paraId="17D6E3FF" w14:textId="329BDE6B" w:rsidR="008E16E4" w:rsidRPr="00BE0037" w:rsidRDefault="00D21C8F" w:rsidP="47FE4FB4">
      <w:pPr>
        <w:pStyle w:val="oancuaDanhsach"/>
        <w:numPr>
          <w:ilvl w:val="1"/>
          <w:numId w:val="2"/>
        </w:numPr>
        <w:spacing w:line="360" w:lineRule="auto"/>
        <w:ind w:left="0" w:firstLine="426"/>
        <w:jc w:val="both"/>
        <w:outlineLvl w:val="1"/>
        <w:rPr>
          <w:rFonts w:ascii="Helvetica" w:hAnsi="Helvetica" w:cs="Arial Hebrew Scholar"/>
          <w:b/>
          <w:bCs/>
        </w:rPr>
      </w:pPr>
      <w:bookmarkStart w:id="56" w:name="_Toc486970902"/>
      <w:bookmarkStart w:id="57" w:name="_Toc486971307"/>
      <w:bookmarkStart w:id="58" w:name="_Toc486977382"/>
      <w:r w:rsidRPr="00BE0037">
        <w:rPr>
          <w:rFonts w:ascii="Helvetica" w:eastAsia="Calibri" w:hAnsi="Helvetica" w:cs="Calibri"/>
          <w:b/>
          <w:bCs/>
        </w:rPr>
        <w:t>GIỚI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THIỆU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CHƯƠNG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TRÌNH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ỨNG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DỤNG</w:t>
      </w:r>
      <w:bookmarkEnd w:id="56"/>
      <w:bookmarkEnd w:id="57"/>
      <w:bookmarkEnd w:id="58"/>
    </w:p>
    <w:p w14:paraId="2644BD20" w14:textId="5B3C0C7B" w:rsidR="003F09BD" w:rsidRPr="00BE0037" w:rsidRDefault="2E623DC9" w:rsidP="2E623DC9">
      <w:pPr>
        <w:spacing w:line="360" w:lineRule="auto"/>
        <w:ind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Chương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trình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chức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năng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cơ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bản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như</w:t>
      </w:r>
      <w:r w:rsidRPr="00BE0037">
        <w:rPr>
          <w:rFonts w:ascii="Helvetica" w:hAnsi="Helvetica" w:cs="Arial Hebrew Scholar"/>
        </w:rPr>
        <w:t>:</w:t>
      </w:r>
    </w:p>
    <w:p w14:paraId="3A5C5D10" w14:textId="3625E61C" w:rsidR="00FE578B" w:rsidRPr="00BE0037" w:rsidRDefault="2E623DC9" w:rsidP="2E623DC9">
      <w:pPr>
        <w:pStyle w:val="oancuaDanhsach"/>
        <w:numPr>
          <w:ilvl w:val="0"/>
          <w:numId w:val="9"/>
        </w:numPr>
        <w:spacing w:line="360" w:lineRule="auto"/>
        <w:ind w:left="0"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Di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chuyển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bàn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</w:p>
    <w:p w14:paraId="5BE2982E" w14:textId="24A67B01" w:rsidR="009A00D5" w:rsidRPr="00BE0037" w:rsidRDefault="2E623DC9" w:rsidP="2E623DC9">
      <w:pPr>
        <w:pStyle w:val="oancuaDanhsach"/>
        <w:numPr>
          <w:ilvl w:val="0"/>
          <w:numId w:val="9"/>
        </w:numPr>
        <w:spacing w:line="360" w:lineRule="auto"/>
        <w:ind w:left="0"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Đưa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nước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hợp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lệ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của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</w:p>
    <w:p w14:paraId="0D5C4F4F" w14:textId="527350CD" w:rsidR="009A00D5" w:rsidRPr="00BE0037" w:rsidRDefault="2E623DC9" w:rsidP="2E623DC9">
      <w:pPr>
        <w:pStyle w:val="oancuaDanhsach"/>
        <w:numPr>
          <w:ilvl w:val="0"/>
          <w:numId w:val="9"/>
        </w:numPr>
        <w:spacing w:line="360" w:lineRule="auto"/>
        <w:ind w:left="0"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Kiểm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tính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đúng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đắn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muốn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chuyển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</w:p>
    <w:p w14:paraId="22C36ECB" w14:textId="5B8B7CE3" w:rsidR="0089410A" w:rsidRPr="00BE0037" w:rsidRDefault="2E623DC9" w:rsidP="2E623DC9">
      <w:pPr>
        <w:pStyle w:val="oancuaDanhsach"/>
        <w:numPr>
          <w:ilvl w:val="0"/>
          <w:numId w:val="9"/>
        </w:numPr>
        <w:spacing w:line="360" w:lineRule="auto"/>
        <w:ind w:left="0"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Đưa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ra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dấu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hiệu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bị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chiếu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tướng</w:t>
      </w:r>
    </w:p>
    <w:p w14:paraId="5B733140" w14:textId="03ACF9C9" w:rsidR="009A6531" w:rsidRPr="00BE0037" w:rsidRDefault="2E623DC9" w:rsidP="2E623DC9">
      <w:pPr>
        <w:pStyle w:val="oancuaDanhsach"/>
        <w:numPr>
          <w:ilvl w:val="0"/>
          <w:numId w:val="9"/>
        </w:numPr>
        <w:spacing w:line="360" w:lineRule="auto"/>
        <w:ind w:left="0"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Phong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hậu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tốt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đến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đầu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kia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bàn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</w:p>
    <w:p w14:paraId="7F523BC4" w14:textId="77777777" w:rsidR="001F15F6" w:rsidRPr="00BE0037" w:rsidRDefault="00523F49" w:rsidP="00FB23BB">
      <w:pPr>
        <w:spacing w:line="360" w:lineRule="auto"/>
        <w:ind w:firstLine="426"/>
        <w:jc w:val="both"/>
        <w:rPr>
          <w:rFonts w:ascii="Helvetica" w:hAnsi="Helvetica" w:cs="Arial Hebrew Scholar"/>
        </w:rPr>
      </w:pPr>
      <w:r w:rsidRPr="00BE0037">
        <w:rPr>
          <w:rFonts w:ascii="Helvetica" w:hAnsi="Helvetica" w:cs="Arial Hebrew Scholar"/>
        </w:rPr>
        <w:tab/>
      </w:r>
    </w:p>
    <w:p w14:paraId="365B8E30" w14:textId="6CEC68C8" w:rsidR="007829E3" w:rsidRPr="00BE0037" w:rsidRDefault="2E623DC9" w:rsidP="2E623DC9">
      <w:pPr>
        <w:spacing w:line="360" w:lineRule="auto"/>
        <w:ind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Ngoài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ra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giao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diện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chính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của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chương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trình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thiết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kế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như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sau</w:t>
      </w:r>
      <w:r w:rsidRPr="00BE0037">
        <w:rPr>
          <w:rFonts w:ascii="Helvetica" w:hAnsi="Helvetica" w:cs="Arial Hebrew Scholar"/>
        </w:rPr>
        <w:t>:</w:t>
      </w:r>
    </w:p>
    <w:p w14:paraId="0701C4E9" w14:textId="52292192" w:rsidR="00F16959" w:rsidRPr="00BE0037" w:rsidRDefault="00ED66BB" w:rsidP="00FB23BB">
      <w:pPr>
        <w:spacing w:line="360" w:lineRule="auto"/>
        <w:ind w:firstLine="426"/>
        <w:jc w:val="both"/>
        <w:rPr>
          <w:rFonts w:ascii="Helvetica" w:hAnsi="Helvetica" w:cs="Arial Hebrew Scholar"/>
        </w:rPr>
      </w:pPr>
      <w:del w:id="59" w:author="Nguyen Thu Hang" w:date="2017-07-05T21:35:00Z">
        <w:r w:rsidRPr="00BE0037">
          <w:rPr>
            <w:rFonts w:ascii="Helvetica" w:hAnsi="Helvetica" w:cs="Arial Hebrew Scholar"/>
            <w:noProof/>
            <w:lang w:eastAsia="en-US"/>
          </w:rPr>
          <w:lastRenderedPageBreak/>
          <w:drawing>
            <wp:inline distT="0" distB="0" distL="0" distR="0" wp14:anchorId="0EF9CEBC" wp14:editId="3D8D2B5A">
              <wp:extent cx="5209566" cy="3971925"/>
              <wp:effectExtent l="0" t="0" r="0" b="0"/>
              <wp:docPr id="1403917969" name="pictur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"/>
                      <pic:cNvPicPr/>
                    </pic:nvPicPr>
                    <pic:blipFill>
                      <a:blip r:embed="rId2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09566" cy="39719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60" w:author="Nguyen Thu Hang" w:date="2017-07-05T21:35:00Z">
        <w:r w:rsidRPr="00BE0037">
          <w:rPr>
            <w:rFonts w:ascii="Helvetica" w:hAnsi="Helvetica" w:cs="Arial Hebrew Scholar"/>
            <w:noProof/>
            <w:lang w:eastAsia="en-US"/>
          </w:rPr>
          <w:drawing>
            <wp:inline distT="0" distB="0" distL="0" distR="0" wp14:anchorId="4050FF4A" wp14:editId="053001F9">
              <wp:extent cx="5209565" cy="3971925"/>
              <wp:effectExtent l="0" t="0" r="0" b="0"/>
              <wp:docPr id="631593597" name="pictur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"/>
                      <pic:cNvPicPr/>
                    </pic:nvPicPr>
                    <pic:blipFill>
                      <a:blip r:embed="rId2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14712" cy="397584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ABF3516" w14:textId="77777777" w:rsidR="001B3F9A" w:rsidRPr="00BE0037" w:rsidRDefault="001B3F9A" w:rsidP="00FB23BB">
      <w:pPr>
        <w:spacing w:line="360" w:lineRule="auto"/>
        <w:ind w:firstLine="426"/>
        <w:jc w:val="both"/>
        <w:rPr>
          <w:rFonts w:ascii="Helvetica" w:hAnsi="Helvetica" w:cs="Arial Hebrew Scholar"/>
        </w:rPr>
      </w:pPr>
    </w:p>
    <w:p w14:paraId="506E13E2" w14:textId="77777777" w:rsidR="00F21692" w:rsidRPr="00BE0037" w:rsidRDefault="00F21692" w:rsidP="00FB23BB">
      <w:pPr>
        <w:spacing w:line="360" w:lineRule="auto"/>
        <w:ind w:firstLine="426"/>
        <w:jc w:val="both"/>
        <w:rPr>
          <w:rFonts w:ascii="Helvetica" w:hAnsi="Helvetica" w:cs="Arial Hebrew Scholar"/>
        </w:rPr>
      </w:pPr>
    </w:p>
    <w:p w14:paraId="5A03E598" w14:textId="77777777" w:rsidR="00F21692" w:rsidRPr="00BE0037" w:rsidRDefault="00F21692" w:rsidP="00FB23BB">
      <w:pPr>
        <w:spacing w:line="360" w:lineRule="auto"/>
        <w:ind w:firstLine="426"/>
        <w:jc w:val="both"/>
        <w:rPr>
          <w:rFonts w:ascii="Helvetica" w:hAnsi="Helvetica" w:cs="Arial Hebrew Scholar"/>
        </w:rPr>
      </w:pPr>
    </w:p>
    <w:p w14:paraId="35A54713" w14:textId="77777777" w:rsidR="00F21692" w:rsidRPr="00BE0037" w:rsidRDefault="00F21692" w:rsidP="00FB23BB">
      <w:pPr>
        <w:spacing w:line="360" w:lineRule="auto"/>
        <w:ind w:firstLine="426"/>
        <w:jc w:val="both"/>
        <w:rPr>
          <w:rFonts w:ascii="Helvetica" w:hAnsi="Helvetica" w:cs="Arial Hebrew Scholar"/>
        </w:rPr>
      </w:pPr>
    </w:p>
    <w:p w14:paraId="2DC8CAFA" w14:textId="189DD0E6" w:rsidR="001B3F9A" w:rsidRPr="00BE0037" w:rsidRDefault="2E623DC9" w:rsidP="2E623DC9">
      <w:pPr>
        <w:spacing w:line="360" w:lineRule="auto"/>
        <w:ind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Giao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diện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chương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trình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chia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thành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vực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chính</w:t>
      </w:r>
      <w:r w:rsidRPr="00BE0037">
        <w:rPr>
          <w:rFonts w:ascii="Helvetica" w:hAnsi="Helvetica" w:cs="Arial Hebrew Scholar"/>
        </w:rPr>
        <w:t>:</w:t>
      </w:r>
    </w:p>
    <w:p w14:paraId="1D3F6F49" w14:textId="6E7D6ED9" w:rsidR="00F21692" w:rsidRPr="00BE0037" w:rsidRDefault="2E623DC9" w:rsidP="2E623DC9">
      <w:pPr>
        <w:spacing w:line="360" w:lineRule="auto"/>
        <w:ind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  <w:i/>
          <w:iCs/>
        </w:rPr>
        <w:t>Khu</w:t>
      </w:r>
      <w:r w:rsidRPr="00BE0037">
        <w:rPr>
          <w:rFonts w:ascii="Helvetica" w:hAnsi="Helvetica" w:cs="Arial Hebrew Scholar"/>
          <w:i/>
          <w:iCs/>
        </w:rPr>
        <w:t xml:space="preserve"> </w:t>
      </w:r>
      <w:r w:rsidRPr="00BE0037">
        <w:rPr>
          <w:rFonts w:ascii="Helvetica" w:eastAsia="Calibri" w:hAnsi="Helvetica" w:cs="Calibri"/>
          <w:i/>
          <w:iCs/>
        </w:rPr>
        <w:t>vực</w:t>
      </w:r>
      <w:r w:rsidRPr="00BE0037">
        <w:rPr>
          <w:rFonts w:ascii="Helvetica" w:hAnsi="Helvetica" w:cs="Arial Hebrew Scholar"/>
          <w:i/>
          <w:iCs/>
        </w:rPr>
        <w:t xml:space="preserve"> 1: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button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thanh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ngang</w:t>
      </w:r>
      <w:r w:rsidRPr="00BE0037">
        <w:rPr>
          <w:rFonts w:ascii="Helvetica" w:hAnsi="Helvetica" w:cs="Arial Hebrew Scholar"/>
        </w:rPr>
        <w:t xml:space="preserve">. </w:t>
      </w:r>
      <w:r w:rsidRPr="00BE0037">
        <w:rPr>
          <w:rFonts w:ascii="Helvetica" w:eastAsia="Calibri" w:hAnsi="Helvetica" w:cs="Calibri"/>
        </w:rPr>
        <w:t>Khu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vực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này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button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Option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Help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About</w:t>
      </w:r>
      <w:r w:rsidRPr="00BE0037">
        <w:rPr>
          <w:rFonts w:ascii="Helvetica" w:hAnsi="Helvetica" w:cs="Arial Hebrew Scholar"/>
        </w:rPr>
        <w:t>.</w:t>
      </w:r>
    </w:p>
    <w:p w14:paraId="4361634F" w14:textId="744A88A3" w:rsidR="003C40B0" w:rsidRPr="00BE0037" w:rsidRDefault="00F21692" w:rsidP="003C40B0">
      <w:pPr>
        <w:spacing w:line="360" w:lineRule="auto"/>
        <w:jc w:val="center"/>
        <w:rPr>
          <w:rFonts w:ascii="Helvetica" w:hAnsi="Helvetica" w:cs="Arial Hebrew Scholar"/>
        </w:rPr>
      </w:pPr>
      <w:r w:rsidRPr="00BE0037">
        <w:rPr>
          <w:rFonts w:ascii="Helvetica" w:hAnsi="Helvetica" w:cs="Arial Hebrew Scholar"/>
          <w:noProof/>
          <w:lang w:eastAsia="en-US"/>
        </w:rPr>
        <w:drawing>
          <wp:inline distT="0" distB="0" distL="0" distR="0" wp14:anchorId="71680CE1" wp14:editId="20305A5A">
            <wp:extent cx="4309079" cy="1333500"/>
            <wp:effectExtent l="0" t="0" r="0" b="0"/>
            <wp:docPr id="1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510" b="70983"/>
                    <a:stretch/>
                  </pic:blipFill>
                  <pic:spPr bwMode="auto">
                    <a:xfrm>
                      <a:off x="0" y="0"/>
                      <a:ext cx="4322173" cy="1337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05E48" w14:textId="6248AFCA" w:rsidR="005A6864" w:rsidRPr="00BE0037" w:rsidRDefault="003C40B0" w:rsidP="2E623DC9">
      <w:pPr>
        <w:spacing w:line="360" w:lineRule="auto"/>
        <w:jc w:val="both"/>
        <w:rPr>
          <w:rFonts w:ascii="Helvetica" w:hAnsi="Helvetica" w:cs="Arial Hebrew Scholar"/>
        </w:rPr>
      </w:pPr>
      <w:r w:rsidRPr="00BE0037">
        <w:rPr>
          <w:rFonts w:ascii="Helvetica" w:hAnsi="Helvetica" w:cs="Arial Hebrew Scholar"/>
          <w:noProof/>
          <w:lang w:eastAsia="en-US"/>
        </w:rPr>
        <w:drawing>
          <wp:anchor distT="0" distB="0" distL="114300" distR="114300" simplePos="0" relativeHeight="251658240" behindDoc="0" locked="0" layoutInCell="1" allowOverlap="1" wp14:anchorId="2A97BF0D" wp14:editId="1EEA9093">
            <wp:simplePos x="0" y="0"/>
            <wp:positionH relativeFrom="margin">
              <wp:align>right</wp:align>
            </wp:positionH>
            <wp:positionV relativeFrom="paragraph">
              <wp:posOffset>363855</wp:posOffset>
            </wp:positionV>
            <wp:extent cx="2058670" cy="1352550"/>
            <wp:effectExtent l="0" t="0" r="0" b="0"/>
            <wp:wrapThrough wrapText="bothSides">
              <wp:wrapPolygon edited="0">
                <wp:start x="0" y="0"/>
                <wp:lineTo x="0" y="21296"/>
                <wp:lineTo x="21387" y="21296"/>
                <wp:lineTo x="21387" y="0"/>
                <wp:lineTo x="0" y="0"/>
              </wp:wrapPolygon>
            </wp:wrapThrough>
            <wp:docPr id="5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66BB" w:rsidRPr="00BE0037">
        <w:rPr>
          <w:rFonts w:ascii="Helvetica" w:eastAsia="Calibri" w:hAnsi="Helvetica" w:cs="Calibri"/>
        </w:rPr>
        <w:t>Về</w:t>
      </w:r>
      <w:r w:rsidR="00ED66BB" w:rsidRPr="00BE0037">
        <w:rPr>
          <w:rFonts w:ascii="Helvetica" w:hAnsi="Helvetica" w:cs="Arial Hebrew Scholar"/>
        </w:rPr>
        <w:t xml:space="preserve"> </w:t>
      </w:r>
      <w:r w:rsidR="00ED66BB" w:rsidRPr="00BE0037">
        <w:rPr>
          <w:rFonts w:ascii="Helvetica" w:eastAsia="Calibri" w:hAnsi="Helvetica" w:cs="Calibri"/>
          <w:i/>
          <w:iCs/>
        </w:rPr>
        <w:t>Option</w:t>
      </w:r>
      <w:r w:rsidR="00ED66BB" w:rsidRPr="00BE0037">
        <w:rPr>
          <w:rFonts w:ascii="Helvetica" w:hAnsi="Helvetica" w:cs="Arial Hebrew Scholar"/>
        </w:rPr>
        <w:t xml:space="preserve"> </w:t>
      </w:r>
      <w:r w:rsidR="00ED66BB" w:rsidRPr="00BE0037">
        <w:rPr>
          <w:rFonts w:ascii="Helvetica" w:eastAsia="Calibri" w:hAnsi="Helvetica" w:cs="Calibri"/>
        </w:rPr>
        <w:t>có</w:t>
      </w:r>
      <w:r w:rsidR="00ED66BB" w:rsidRPr="00BE0037">
        <w:rPr>
          <w:rFonts w:ascii="Helvetica" w:hAnsi="Helvetica" w:cs="Arial Hebrew Scholar"/>
        </w:rPr>
        <w:t xml:space="preserve"> 2 </w:t>
      </w:r>
      <w:r w:rsidR="00ED66BB" w:rsidRPr="00BE0037">
        <w:rPr>
          <w:rFonts w:ascii="Helvetica" w:eastAsia="Calibri" w:hAnsi="Helvetica" w:cs="Calibri"/>
        </w:rPr>
        <w:t>lựa</w:t>
      </w:r>
      <w:r w:rsidR="00ED66BB" w:rsidRPr="00BE0037">
        <w:rPr>
          <w:rFonts w:ascii="Helvetica" w:hAnsi="Helvetica" w:cs="Arial Hebrew Scholar"/>
        </w:rPr>
        <w:t xml:space="preserve"> </w:t>
      </w:r>
      <w:r w:rsidR="00ED66BB" w:rsidRPr="00BE0037">
        <w:rPr>
          <w:rFonts w:ascii="Helvetica" w:eastAsia="Calibri" w:hAnsi="Helvetica" w:cs="Calibri"/>
        </w:rPr>
        <w:t>chọn</w:t>
      </w:r>
      <w:r w:rsidR="00ED66BB" w:rsidRPr="00BE0037">
        <w:rPr>
          <w:rFonts w:ascii="Helvetica" w:hAnsi="Helvetica" w:cs="Arial Hebrew Scholar"/>
        </w:rPr>
        <w:t xml:space="preserve"> </w:t>
      </w:r>
      <w:r w:rsidR="00ED66BB" w:rsidRPr="00BE0037">
        <w:rPr>
          <w:rFonts w:ascii="Helvetica" w:eastAsia="Calibri" w:hAnsi="Helvetica" w:cs="Calibri"/>
        </w:rPr>
        <w:t>chính</w:t>
      </w:r>
      <w:r w:rsidR="00ED66BB" w:rsidRPr="00BE0037">
        <w:rPr>
          <w:rFonts w:ascii="Helvetica" w:hAnsi="Helvetica" w:cs="Arial Hebrew Scholar"/>
        </w:rPr>
        <w:t xml:space="preserve">: </w:t>
      </w:r>
      <w:r w:rsidR="002F6D7B" w:rsidRPr="00BE0037">
        <w:rPr>
          <w:rFonts w:ascii="Helvetica" w:eastAsia="Calibri" w:hAnsi="Helvetica" w:cs="Calibri"/>
        </w:rPr>
        <w:t>Level</w:t>
      </w:r>
      <w:r w:rsidR="002F6D7B" w:rsidRPr="00BE0037">
        <w:rPr>
          <w:rFonts w:ascii="Helvetica" w:hAnsi="Helvetica" w:cs="Arial Hebrew Scholar"/>
        </w:rPr>
        <w:t xml:space="preserve"> </w:t>
      </w:r>
      <w:r w:rsidR="002F6D7B" w:rsidRPr="00BE0037">
        <w:rPr>
          <w:rFonts w:ascii="Helvetica" w:eastAsia="Calibri" w:hAnsi="Helvetica" w:cs="Calibri"/>
        </w:rPr>
        <w:t>và</w:t>
      </w:r>
      <w:r w:rsidR="002F6D7B" w:rsidRPr="00BE0037">
        <w:rPr>
          <w:rFonts w:ascii="Helvetica" w:hAnsi="Helvetica" w:cs="Arial Hebrew Scholar"/>
        </w:rPr>
        <w:t xml:space="preserve"> </w:t>
      </w:r>
      <w:r w:rsidR="002F6D7B" w:rsidRPr="00BE0037">
        <w:rPr>
          <w:rFonts w:ascii="Helvetica" w:eastAsia="Calibri" w:hAnsi="Helvetica" w:cs="Calibri"/>
        </w:rPr>
        <w:t>Sound</w:t>
      </w:r>
    </w:p>
    <w:p w14:paraId="576ACE17" w14:textId="58702BAF" w:rsidR="00C27032" w:rsidRPr="00BE0037" w:rsidRDefault="2E623DC9" w:rsidP="2E623DC9">
      <w:pPr>
        <w:pStyle w:val="oancuaDanhsach"/>
        <w:numPr>
          <w:ilvl w:val="0"/>
          <w:numId w:val="17"/>
        </w:numPr>
        <w:spacing w:line="360" w:lineRule="auto"/>
        <w:ind w:left="0" w:firstLine="426"/>
        <w:jc w:val="both"/>
        <w:rPr>
          <w:rFonts w:ascii="Helvetica" w:hAnsi="Helvetica" w:cs="Arial Hebrew Scholar"/>
          <w:noProof/>
        </w:rPr>
      </w:pPr>
      <w:r w:rsidRPr="00BE0037">
        <w:rPr>
          <w:rFonts w:ascii="Helvetica" w:eastAsia="Calibri" w:hAnsi="Helvetica" w:cs="Calibri"/>
        </w:rPr>
        <w:t>Level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chia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thành</w:t>
      </w:r>
      <w:r w:rsidRPr="00BE0037">
        <w:rPr>
          <w:rFonts w:ascii="Helvetica" w:hAnsi="Helvetica" w:cs="Arial Hebrew Scholar"/>
        </w:rPr>
        <w:t xml:space="preserve"> 4 </w:t>
      </w:r>
      <w:r w:rsidRPr="00BE0037">
        <w:rPr>
          <w:rFonts w:ascii="Helvetica" w:eastAsia="Calibri" w:hAnsi="Helvetica" w:cs="Calibri"/>
        </w:rPr>
        <w:t>cấp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để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dễ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dàng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người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chơi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lựa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chọn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nếu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như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người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chơi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không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lựa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chọn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mức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độ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thì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game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sẽ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tự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mặc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định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mức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độ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thứ</w:t>
      </w:r>
      <w:r w:rsidRPr="00BE0037">
        <w:rPr>
          <w:rFonts w:ascii="Helvetica" w:hAnsi="Helvetica" w:cs="Arial Hebrew Scholar"/>
        </w:rPr>
        <w:t xml:space="preserve"> 2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Nomal</w:t>
      </w:r>
      <w:r w:rsidRPr="00BE0037">
        <w:rPr>
          <w:rFonts w:ascii="Helvetica" w:hAnsi="Helvetica" w:cs="Arial Hebrew Scholar"/>
        </w:rPr>
        <w:t>.</w:t>
      </w:r>
      <w:r w:rsidRPr="00BE0037">
        <w:rPr>
          <w:rFonts w:ascii="Helvetica" w:hAnsi="Helvetica" w:cs="Arial Hebrew Scholar"/>
          <w:noProof/>
        </w:rPr>
        <w:t xml:space="preserve"> </w:t>
      </w:r>
    </w:p>
    <w:p w14:paraId="72C2A0C7" w14:textId="6489F28D" w:rsidR="00850386" w:rsidRPr="00BE0037" w:rsidRDefault="00850386" w:rsidP="003C40B0">
      <w:pPr>
        <w:spacing w:line="360" w:lineRule="auto"/>
        <w:jc w:val="both"/>
        <w:rPr>
          <w:rFonts w:ascii="Helvetica" w:hAnsi="Helvetica" w:cs="Arial Hebrew Scholar"/>
          <w:noProof/>
        </w:rPr>
      </w:pPr>
    </w:p>
    <w:p w14:paraId="7BEC54D4" w14:textId="16BC9BC6" w:rsidR="00455D83" w:rsidRPr="00BE0037" w:rsidRDefault="00AE58C7" w:rsidP="00156975">
      <w:pPr>
        <w:pStyle w:val="oancuaDanhsach"/>
        <w:numPr>
          <w:ilvl w:val="0"/>
          <w:numId w:val="17"/>
        </w:numPr>
        <w:spacing w:line="360" w:lineRule="auto"/>
        <w:ind w:left="0" w:firstLine="426"/>
        <w:jc w:val="both"/>
        <w:rPr>
          <w:rFonts w:ascii="Helvetica" w:hAnsi="Helvetica" w:cs="Arial Hebrew Scholar"/>
          <w:noProof/>
        </w:rPr>
      </w:pPr>
      <w:r w:rsidRPr="00BE0037">
        <w:rPr>
          <w:rFonts w:ascii="Helvetica" w:hAnsi="Helvetica" w:cs="Arial Hebrew Scholar"/>
          <w:noProof/>
          <w:lang w:eastAsia="en-US"/>
        </w:rPr>
        <w:drawing>
          <wp:anchor distT="0" distB="0" distL="114300" distR="114300" simplePos="0" relativeHeight="251658269" behindDoc="1" locked="0" layoutInCell="1" allowOverlap="1" wp14:anchorId="7256BA36" wp14:editId="46BD63FD">
            <wp:simplePos x="0" y="0"/>
            <wp:positionH relativeFrom="margin">
              <wp:posOffset>3663315</wp:posOffset>
            </wp:positionH>
            <wp:positionV relativeFrom="paragraph">
              <wp:posOffset>10795</wp:posOffset>
            </wp:positionV>
            <wp:extent cx="2086610" cy="1398270"/>
            <wp:effectExtent l="0" t="0" r="8890" b="0"/>
            <wp:wrapSquare wrapText="bothSides"/>
            <wp:docPr id="3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6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3528" w:rsidRPr="00BE0037">
        <w:rPr>
          <w:rFonts w:ascii="Helvetica" w:eastAsia="Calibri" w:hAnsi="Helvetica" w:cs="Calibri"/>
          <w:noProof/>
        </w:rPr>
        <w:t>Sound</w:t>
      </w:r>
      <w:r w:rsidR="00933528" w:rsidRPr="00BE0037">
        <w:rPr>
          <w:rFonts w:ascii="Helvetica" w:hAnsi="Helvetica" w:cs="Arial Hebrew Scholar"/>
          <w:noProof/>
        </w:rPr>
        <w:t xml:space="preserve">: </w:t>
      </w:r>
      <w:r w:rsidR="00933528" w:rsidRPr="00BE0037">
        <w:rPr>
          <w:rFonts w:ascii="Helvetica" w:eastAsia="Calibri" w:hAnsi="Helvetica" w:cs="Calibri"/>
          <w:noProof/>
        </w:rPr>
        <w:t>Game</w:t>
      </w:r>
      <w:r w:rsidR="00933528" w:rsidRPr="00BE0037">
        <w:rPr>
          <w:rFonts w:ascii="Helvetica" w:hAnsi="Helvetica" w:cs="Arial Hebrew Scholar"/>
          <w:noProof/>
        </w:rPr>
        <w:t xml:space="preserve"> </w:t>
      </w:r>
      <w:r w:rsidR="00933528" w:rsidRPr="00BE0037">
        <w:rPr>
          <w:rFonts w:ascii="Helvetica" w:eastAsia="Calibri" w:hAnsi="Helvetica" w:cs="Calibri"/>
          <w:noProof/>
        </w:rPr>
        <w:t>có</w:t>
      </w:r>
      <w:r w:rsidR="00933528" w:rsidRPr="00BE0037">
        <w:rPr>
          <w:rFonts w:ascii="Helvetica" w:hAnsi="Helvetica" w:cs="Arial Hebrew Scholar"/>
          <w:noProof/>
        </w:rPr>
        <w:t xml:space="preserve"> </w:t>
      </w:r>
      <w:r w:rsidR="00933528" w:rsidRPr="00BE0037">
        <w:rPr>
          <w:rFonts w:ascii="Helvetica" w:eastAsia="Calibri" w:hAnsi="Helvetica" w:cs="Calibri"/>
          <w:noProof/>
        </w:rPr>
        <w:t>nhạc</w:t>
      </w:r>
      <w:r w:rsidR="00933528" w:rsidRPr="00BE0037">
        <w:rPr>
          <w:rFonts w:ascii="Helvetica" w:hAnsi="Helvetica" w:cs="Arial Hebrew Scholar"/>
          <w:noProof/>
        </w:rPr>
        <w:t xml:space="preserve"> </w:t>
      </w:r>
      <w:r w:rsidR="00933528" w:rsidRPr="00BE0037">
        <w:rPr>
          <w:rFonts w:ascii="Helvetica" w:eastAsia="Calibri" w:hAnsi="Helvetica" w:cs="Calibri"/>
          <w:noProof/>
        </w:rPr>
        <w:t>nền</w:t>
      </w:r>
      <w:r w:rsidR="00933528" w:rsidRPr="00BE0037">
        <w:rPr>
          <w:rFonts w:ascii="Helvetica" w:hAnsi="Helvetica" w:cs="Arial Hebrew Scholar"/>
          <w:noProof/>
        </w:rPr>
        <w:t xml:space="preserve"> </w:t>
      </w:r>
      <w:r w:rsidR="00D85EE5" w:rsidRPr="00BE0037">
        <w:rPr>
          <w:rFonts w:ascii="Helvetica" w:eastAsia="Calibri" w:hAnsi="Helvetica" w:cs="Calibri"/>
          <w:noProof/>
        </w:rPr>
        <w:t>khi</w:t>
      </w:r>
      <w:r w:rsidR="00D85EE5" w:rsidRPr="00BE0037">
        <w:rPr>
          <w:rFonts w:ascii="Helvetica" w:hAnsi="Helvetica" w:cs="Arial Hebrew Scholar"/>
          <w:noProof/>
        </w:rPr>
        <w:t xml:space="preserve"> </w:t>
      </w:r>
      <w:r w:rsidR="00D85EE5" w:rsidRPr="00BE0037">
        <w:rPr>
          <w:rFonts w:ascii="Helvetica" w:eastAsia="Calibri" w:hAnsi="Helvetica" w:cs="Calibri"/>
          <w:noProof/>
        </w:rPr>
        <w:t>chạy</w:t>
      </w:r>
      <w:r w:rsidR="00D85EE5" w:rsidRPr="00BE0037">
        <w:rPr>
          <w:rFonts w:ascii="Helvetica" w:hAnsi="Helvetica" w:cs="Arial Hebrew Scholar"/>
          <w:noProof/>
        </w:rPr>
        <w:t xml:space="preserve"> </w:t>
      </w:r>
      <w:r w:rsidR="00D85EE5" w:rsidRPr="00BE0037">
        <w:rPr>
          <w:rFonts w:ascii="Helvetica" w:eastAsia="Calibri" w:hAnsi="Helvetica" w:cs="Calibri"/>
          <w:noProof/>
        </w:rPr>
        <w:t>chương</w:t>
      </w:r>
      <w:r w:rsidR="00D85EE5" w:rsidRPr="00BE0037">
        <w:rPr>
          <w:rFonts w:ascii="Helvetica" w:hAnsi="Helvetica" w:cs="Arial Hebrew Scholar"/>
          <w:noProof/>
        </w:rPr>
        <w:t xml:space="preserve"> </w:t>
      </w:r>
      <w:r w:rsidR="00D85EE5" w:rsidRPr="00BE0037">
        <w:rPr>
          <w:rFonts w:ascii="Helvetica" w:eastAsia="Calibri" w:hAnsi="Helvetica" w:cs="Calibri"/>
          <w:noProof/>
        </w:rPr>
        <w:t>trình</w:t>
      </w:r>
      <w:r w:rsidRPr="00BE0037">
        <w:rPr>
          <w:rFonts w:ascii="Helvetica" w:hAnsi="Helvetica" w:cs="Arial Hebrew Scholar"/>
          <w:noProof/>
        </w:rPr>
        <w:t>,</w:t>
      </w:r>
      <w:r w:rsidR="008153CD" w:rsidRPr="00BE0037">
        <w:rPr>
          <w:rFonts w:ascii="Helvetica" w:hAnsi="Helvetica" w:cs="Arial Hebrew Scholar"/>
          <w:noProof/>
        </w:rPr>
        <w:t xml:space="preserve"> </w:t>
      </w:r>
      <w:r w:rsidR="00D85EE5" w:rsidRPr="00BE0037">
        <w:rPr>
          <w:rFonts w:ascii="Helvetica" w:eastAsia="Calibri" w:hAnsi="Helvetica" w:cs="Calibri"/>
          <w:noProof/>
        </w:rPr>
        <w:t>tuy</w:t>
      </w:r>
      <w:r w:rsidR="00D85EE5" w:rsidRPr="00BE0037">
        <w:rPr>
          <w:rFonts w:ascii="Helvetica" w:hAnsi="Helvetica" w:cs="Arial Hebrew Scholar"/>
          <w:noProof/>
        </w:rPr>
        <w:t xml:space="preserve"> </w:t>
      </w:r>
      <w:r w:rsidR="00D85EE5" w:rsidRPr="00BE0037">
        <w:rPr>
          <w:rFonts w:ascii="Helvetica" w:eastAsia="Calibri" w:hAnsi="Helvetica" w:cs="Calibri"/>
          <w:noProof/>
        </w:rPr>
        <w:t>nhiên</w:t>
      </w:r>
      <w:r w:rsidR="00D85EE5" w:rsidRPr="00BE0037">
        <w:rPr>
          <w:rFonts w:ascii="Helvetica" w:hAnsi="Helvetica" w:cs="Arial Hebrew Scholar"/>
          <w:noProof/>
        </w:rPr>
        <w:t xml:space="preserve"> </w:t>
      </w:r>
      <w:r w:rsidR="00D85EE5" w:rsidRPr="00BE0037">
        <w:rPr>
          <w:rFonts w:ascii="Helvetica" w:eastAsia="Calibri" w:hAnsi="Helvetica" w:cs="Calibri"/>
          <w:noProof/>
        </w:rPr>
        <w:t>nếu</w:t>
      </w:r>
      <w:r w:rsidR="00D85EE5" w:rsidRPr="00BE0037">
        <w:rPr>
          <w:rFonts w:ascii="Helvetica" w:hAnsi="Helvetica" w:cs="Arial Hebrew Scholar"/>
          <w:noProof/>
        </w:rPr>
        <w:t xml:space="preserve"> </w:t>
      </w:r>
      <w:r w:rsidR="00D85EE5" w:rsidRPr="00BE0037">
        <w:rPr>
          <w:rFonts w:ascii="Helvetica" w:eastAsia="Calibri" w:hAnsi="Helvetica" w:cs="Calibri"/>
          <w:noProof/>
        </w:rPr>
        <w:t>người</w:t>
      </w:r>
      <w:r w:rsidR="00D85EE5" w:rsidRPr="00BE0037">
        <w:rPr>
          <w:rFonts w:ascii="Helvetica" w:hAnsi="Helvetica" w:cs="Arial Hebrew Scholar"/>
          <w:noProof/>
        </w:rPr>
        <w:t xml:space="preserve"> </w:t>
      </w:r>
      <w:r w:rsidR="00D85EE5" w:rsidRPr="00BE0037">
        <w:rPr>
          <w:rFonts w:ascii="Helvetica" w:eastAsia="Calibri" w:hAnsi="Helvetica" w:cs="Calibri"/>
          <w:noProof/>
        </w:rPr>
        <w:t>chơi</w:t>
      </w:r>
      <w:r w:rsidR="00D85EE5" w:rsidRPr="00BE0037">
        <w:rPr>
          <w:rFonts w:ascii="Helvetica" w:hAnsi="Helvetica" w:cs="Arial Hebrew Scholar"/>
          <w:noProof/>
        </w:rPr>
        <w:t xml:space="preserve"> </w:t>
      </w:r>
      <w:r w:rsidR="00D85EE5" w:rsidRPr="00BE0037">
        <w:rPr>
          <w:rFonts w:ascii="Helvetica" w:eastAsia="Calibri" w:hAnsi="Helvetica" w:cs="Calibri"/>
          <w:noProof/>
        </w:rPr>
        <w:t>không</w:t>
      </w:r>
      <w:r w:rsidR="00D85EE5" w:rsidRPr="00BE0037">
        <w:rPr>
          <w:rFonts w:ascii="Helvetica" w:hAnsi="Helvetica" w:cs="Arial Hebrew Scholar"/>
          <w:noProof/>
        </w:rPr>
        <w:t xml:space="preserve"> </w:t>
      </w:r>
      <w:r w:rsidR="00D85EE5" w:rsidRPr="00BE0037">
        <w:rPr>
          <w:rFonts w:ascii="Helvetica" w:eastAsia="Calibri" w:hAnsi="Helvetica" w:cs="Calibri"/>
          <w:noProof/>
        </w:rPr>
        <w:t>thích</w:t>
      </w:r>
      <w:r w:rsidR="00D85EE5" w:rsidRPr="00BE0037">
        <w:rPr>
          <w:rFonts w:ascii="Helvetica" w:hAnsi="Helvetica" w:cs="Arial Hebrew Scholar"/>
          <w:noProof/>
        </w:rPr>
        <w:t xml:space="preserve"> </w:t>
      </w:r>
      <w:r w:rsidR="00D85EE5" w:rsidRPr="00BE0037">
        <w:rPr>
          <w:rFonts w:ascii="Helvetica" w:eastAsia="Calibri" w:hAnsi="Helvetica" w:cs="Calibri"/>
          <w:noProof/>
        </w:rPr>
        <w:t>thì</w:t>
      </w:r>
      <w:r w:rsidR="00D85EE5" w:rsidRPr="00BE0037">
        <w:rPr>
          <w:rFonts w:ascii="Helvetica" w:hAnsi="Helvetica" w:cs="Arial Hebrew Scholar"/>
          <w:noProof/>
        </w:rPr>
        <w:t xml:space="preserve"> </w:t>
      </w:r>
      <w:r w:rsidR="00D85EE5" w:rsidRPr="00BE0037">
        <w:rPr>
          <w:rFonts w:ascii="Helvetica" w:eastAsia="Calibri" w:hAnsi="Helvetica" w:cs="Calibri"/>
          <w:noProof/>
        </w:rPr>
        <w:t>có</w:t>
      </w:r>
      <w:r w:rsidR="00D85EE5" w:rsidRPr="00BE0037">
        <w:rPr>
          <w:rFonts w:ascii="Helvetica" w:hAnsi="Helvetica" w:cs="Arial Hebrew Scholar"/>
          <w:noProof/>
        </w:rPr>
        <w:t xml:space="preserve"> </w:t>
      </w:r>
      <w:r w:rsidR="00D85EE5" w:rsidRPr="00BE0037">
        <w:rPr>
          <w:rFonts w:ascii="Helvetica" w:eastAsia="Calibri" w:hAnsi="Helvetica" w:cs="Calibri"/>
          <w:noProof/>
        </w:rPr>
        <w:t>thể</w:t>
      </w:r>
      <w:r w:rsidR="00D85EE5" w:rsidRPr="00BE0037">
        <w:rPr>
          <w:rFonts w:ascii="Helvetica" w:hAnsi="Helvetica" w:cs="Arial Hebrew Scholar"/>
          <w:noProof/>
        </w:rPr>
        <w:t xml:space="preserve"> </w:t>
      </w:r>
      <w:r w:rsidR="00D85EE5" w:rsidRPr="00BE0037">
        <w:rPr>
          <w:rFonts w:ascii="Helvetica" w:eastAsia="Calibri" w:hAnsi="Helvetica" w:cs="Calibri"/>
          <w:noProof/>
        </w:rPr>
        <w:t>chọn</w:t>
      </w:r>
      <w:r w:rsidR="00D85EE5" w:rsidRPr="00BE0037">
        <w:rPr>
          <w:rFonts w:ascii="Helvetica" w:hAnsi="Helvetica" w:cs="Arial Hebrew Scholar"/>
          <w:noProof/>
        </w:rPr>
        <w:t xml:space="preserve"> </w:t>
      </w:r>
      <w:r w:rsidR="00D85EE5" w:rsidRPr="00BE0037">
        <w:rPr>
          <w:rFonts w:ascii="Helvetica" w:eastAsia="Calibri" w:hAnsi="Helvetica" w:cs="Calibri"/>
          <w:noProof/>
        </w:rPr>
        <w:t>và</w:t>
      </w:r>
      <w:r w:rsidR="00D85EE5" w:rsidRPr="00BE0037">
        <w:rPr>
          <w:rFonts w:ascii="Helvetica" w:hAnsi="Helvetica" w:cs="Arial Hebrew Scholar"/>
          <w:noProof/>
        </w:rPr>
        <w:t xml:space="preserve"> </w:t>
      </w:r>
      <w:r w:rsidR="00D85EE5" w:rsidRPr="00BE0037">
        <w:rPr>
          <w:rFonts w:ascii="Helvetica" w:eastAsia="Calibri" w:hAnsi="Helvetica" w:cs="Calibri"/>
          <w:noProof/>
        </w:rPr>
        <w:t>tắt</w:t>
      </w:r>
      <w:r w:rsidR="00D85EE5" w:rsidRPr="00BE0037">
        <w:rPr>
          <w:rFonts w:ascii="Helvetica" w:hAnsi="Helvetica" w:cs="Arial Hebrew Scholar"/>
          <w:noProof/>
        </w:rPr>
        <w:t xml:space="preserve"> </w:t>
      </w:r>
      <w:r w:rsidR="00D85EE5" w:rsidRPr="00BE0037">
        <w:rPr>
          <w:rFonts w:ascii="Helvetica" w:eastAsia="Calibri" w:hAnsi="Helvetica" w:cs="Calibri"/>
          <w:noProof/>
        </w:rPr>
        <w:t>hoặc</w:t>
      </w:r>
      <w:r w:rsidR="00D85EE5" w:rsidRPr="00BE0037">
        <w:rPr>
          <w:rFonts w:ascii="Helvetica" w:hAnsi="Helvetica" w:cs="Arial Hebrew Scholar"/>
          <w:noProof/>
        </w:rPr>
        <w:t xml:space="preserve"> </w:t>
      </w:r>
      <w:r w:rsidR="00D85EE5" w:rsidRPr="00BE0037">
        <w:rPr>
          <w:rFonts w:ascii="Helvetica" w:eastAsia="Calibri" w:hAnsi="Helvetica" w:cs="Calibri"/>
          <w:noProof/>
        </w:rPr>
        <w:t>mở</w:t>
      </w:r>
      <w:r w:rsidR="00D85EE5" w:rsidRPr="00BE0037">
        <w:rPr>
          <w:rFonts w:ascii="Helvetica" w:hAnsi="Helvetica" w:cs="Arial Hebrew Scholar"/>
          <w:noProof/>
        </w:rPr>
        <w:t xml:space="preserve"> </w:t>
      </w:r>
      <w:r w:rsidR="00C54369" w:rsidRPr="00BE0037">
        <w:rPr>
          <w:rFonts w:ascii="Helvetica" w:eastAsia="Calibri" w:hAnsi="Helvetica" w:cs="Calibri"/>
          <w:noProof/>
        </w:rPr>
        <w:t>nhạc</w:t>
      </w:r>
      <w:r w:rsidR="00C54369" w:rsidRPr="00BE0037">
        <w:rPr>
          <w:rFonts w:ascii="Helvetica" w:hAnsi="Helvetica" w:cs="Arial Hebrew Scholar"/>
          <w:noProof/>
        </w:rPr>
        <w:t xml:space="preserve"> </w:t>
      </w:r>
      <w:r w:rsidR="00C54369" w:rsidRPr="00BE0037">
        <w:rPr>
          <w:rFonts w:ascii="Helvetica" w:eastAsia="Calibri" w:hAnsi="Helvetica" w:cs="Calibri"/>
          <w:noProof/>
        </w:rPr>
        <w:t>tùy</w:t>
      </w:r>
      <w:r w:rsidR="00C54369" w:rsidRPr="00BE0037">
        <w:rPr>
          <w:rFonts w:ascii="Helvetica" w:hAnsi="Helvetica" w:cs="Arial Hebrew Scholar"/>
          <w:noProof/>
        </w:rPr>
        <w:t xml:space="preserve"> </w:t>
      </w:r>
      <w:r w:rsidR="00C54369" w:rsidRPr="00BE0037">
        <w:rPr>
          <w:rFonts w:ascii="Helvetica" w:eastAsia="Calibri" w:hAnsi="Helvetica" w:cs="Calibri"/>
          <w:noProof/>
        </w:rPr>
        <w:t>ý</w:t>
      </w:r>
      <w:r w:rsidR="00E142F6" w:rsidRPr="00BE0037">
        <w:rPr>
          <w:rFonts w:ascii="Helvetica" w:hAnsi="Helvetica" w:cs="Arial Hebrew Scholar"/>
          <w:noProof/>
        </w:rPr>
        <w:t>.</w:t>
      </w:r>
      <w:r w:rsidRPr="00BE0037">
        <w:rPr>
          <w:rFonts w:ascii="Helvetica" w:hAnsi="Helvetica" w:cs="Arial Hebrew Scholar"/>
          <w:noProof/>
        </w:rPr>
        <w:t xml:space="preserve"> </w:t>
      </w:r>
    </w:p>
    <w:p w14:paraId="59D71913" w14:textId="65A453E8" w:rsidR="00643EB3" w:rsidRPr="00BE0037" w:rsidRDefault="00643EB3" w:rsidP="00FB23BB">
      <w:pPr>
        <w:spacing w:line="360" w:lineRule="auto"/>
        <w:ind w:firstLine="426"/>
        <w:jc w:val="both"/>
        <w:rPr>
          <w:rFonts w:ascii="Helvetica" w:hAnsi="Helvetica" w:cs="Arial Hebrew Scholar"/>
        </w:rPr>
      </w:pPr>
    </w:p>
    <w:p w14:paraId="030BD45A" w14:textId="77777777" w:rsidR="003F654A" w:rsidRPr="00BE0037" w:rsidRDefault="003F654A" w:rsidP="00FB23BB">
      <w:pPr>
        <w:spacing w:line="360" w:lineRule="auto"/>
        <w:ind w:firstLine="426"/>
        <w:jc w:val="both"/>
        <w:rPr>
          <w:rFonts w:ascii="Helvetica" w:hAnsi="Helvetica" w:cs="Arial Hebrew Scholar"/>
        </w:rPr>
      </w:pPr>
    </w:p>
    <w:p w14:paraId="763B2E29" w14:textId="35CE4654" w:rsidR="00A83C9D" w:rsidRPr="00BE0037" w:rsidRDefault="00A75D34" w:rsidP="2E623DC9">
      <w:pPr>
        <w:spacing w:line="360" w:lineRule="auto"/>
        <w:ind w:firstLine="426"/>
        <w:jc w:val="both"/>
        <w:rPr>
          <w:rFonts w:ascii="Helvetica" w:hAnsi="Helvetica" w:cs="Arial Hebrew Scholar"/>
          <w:noProof/>
        </w:rPr>
      </w:pPr>
      <w:r w:rsidRPr="00BE0037">
        <w:rPr>
          <w:rFonts w:ascii="Helvetica" w:hAnsi="Helvetica" w:cs="Arial Hebrew Scholar"/>
          <w:noProof/>
          <w:lang w:eastAsia="en-US"/>
        </w:rPr>
        <w:drawing>
          <wp:anchor distT="0" distB="0" distL="114300" distR="114300" simplePos="0" relativeHeight="251658270" behindDoc="0" locked="0" layoutInCell="1" allowOverlap="1" wp14:anchorId="634C8C8A" wp14:editId="64D39A84">
            <wp:simplePos x="0" y="0"/>
            <wp:positionH relativeFrom="margin">
              <wp:posOffset>3604260</wp:posOffset>
            </wp:positionH>
            <wp:positionV relativeFrom="paragraph">
              <wp:posOffset>187325</wp:posOffset>
            </wp:positionV>
            <wp:extent cx="2166620" cy="1266825"/>
            <wp:effectExtent l="0" t="0" r="5080" b="9525"/>
            <wp:wrapSquare wrapText="bothSides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662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4FD0" w:rsidRPr="00BE0037">
        <w:rPr>
          <w:rFonts w:ascii="Helvetica" w:eastAsia="Calibri" w:hAnsi="Helvetica" w:cs="Calibri"/>
        </w:rPr>
        <w:t>Ngoài</w:t>
      </w:r>
      <w:r w:rsidR="009F4FD0" w:rsidRPr="00BE0037">
        <w:rPr>
          <w:rFonts w:ascii="Helvetica" w:hAnsi="Helvetica" w:cs="Arial Hebrew Scholar"/>
        </w:rPr>
        <w:t xml:space="preserve"> </w:t>
      </w:r>
      <w:r w:rsidR="009F4FD0" w:rsidRPr="00BE0037">
        <w:rPr>
          <w:rFonts w:ascii="Helvetica" w:eastAsia="Calibri" w:hAnsi="Helvetica" w:cs="Calibri"/>
        </w:rPr>
        <w:t>ra</w:t>
      </w:r>
      <w:r w:rsidR="009F4FD0" w:rsidRPr="00BE0037">
        <w:rPr>
          <w:rFonts w:ascii="Helvetica" w:hAnsi="Helvetica" w:cs="Arial Hebrew Scholar"/>
        </w:rPr>
        <w:t xml:space="preserve">, </w:t>
      </w:r>
      <w:r w:rsidR="009F4FD0" w:rsidRPr="00BE0037">
        <w:rPr>
          <w:rFonts w:ascii="Helvetica" w:eastAsia="Calibri" w:hAnsi="Helvetica" w:cs="Calibri"/>
        </w:rPr>
        <w:t>nếu</w:t>
      </w:r>
      <w:r w:rsidR="009F4FD0" w:rsidRPr="00BE0037">
        <w:rPr>
          <w:rFonts w:ascii="Helvetica" w:hAnsi="Helvetica" w:cs="Arial Hebrew Scholar"/>
        </w:rPr>
        <w:t xml:space="preserve"> </w:t>
      </w:r>
      <w:r w:rsidR="009F4FD0" w:rsidRPr="00BE0037">
        <w:rPr>
          <w:rFonts w:ascii="Helvetica" w:eastAsia="Calibri" w:hAnsi="Helvetica" w:cs="Calibri"/>
        </w:rPr>
        <w:t>người</w:t>
      </w:r>
      <w:r w:rsidR="009F4FD0" w:rsidRPr="00BE0037">
        <w:rPr>
          <w:rFonts w:ascii="Helvetica" w:hAnsi="Helvetica" w:cs="Arial Hebrew Scholar"/>
        </w:rPr>
        <w:t xml:space="preserve"> </w:t>
      </w:r>
      <w:r w:rsidR="009F4FD0" w:rsidRPr="00BE0037">
        <w:rPr>
          <w:rFonts w:ascii="Helvetica" w:eastAsia="Calibri" w:hAnsi="Helvetica" w:cs="Calibri"/>
        </w:rPr>
        <w:t>chơi</w:t>
      </w:r>
      <w:r w:rsidR="009F4FD0" w:rsidRPr="00BE0037">
        <w:rPr>
          <w:rFonts w:ascii="Helvetica" w:hAnsi="Helvetica" w:cs="Arial Hebrew Scholar"/>
        </w:rPr>
        <w:t xml:space="preserve"> </w:t>
      </w:r>
      <w:r w:rsidR="009F4FD0" w:rsidRPr="00BE0037">
        <w:rPr>
          <w:rFonts w:ascii="Helvetica" w:eastAsia="Calibri" w:hAnsi="Helvetica" w:cs="Calibri"/>
        </w:rPr>
        <w:t>không</w:t>
      </w:r>
      <w:r w:rsidR="009F4FD0" w:rsidRPr="00BE0037">
        <w:rPr>
          <w:rFonts w:ascii="Helvetica" w:hAnsi="Helvetica" w:cs="Arial Hebrew Scholar"/>
        </w:rPr>
        <w:t xml:space="preserve"> </w:t>
      </w:r>
      <w:r w:rsidR="009F4FD0" w:rsidRPr="00BE0037">
        <w:rPr>
          <w:rFonts w:ascii="Helvetica" w:eastAsia="Calibri" w:hAnsi="Helvetica" w:cs="Calibri"/>
        </w:rPr>
        <w:t>hiểu</w:t>
      </w:r>
      <w:r w:rsidR="009F4FD0" w:rsidRPr="00BE0037">
        <w:rPr>
          <w:rFonts w:ascii="Helvetica" w:hAnsi="Helvetica" w:cs="Arial Hebrew Scholar"/>
        </w:rPr>
        <w:t xml:space="preserve"> </w:t>
      </w:r>
      <w:r w:rsidR="009F4FD0" w:rsidRPr="00BE0037">
        <w:rPr>
          <w:rFonts w:ascii="Helvetica" w:eastAsia="Calibri" w:hAnsi="Helvetica" w:cs="Calibri"/>
        </w:rPr>
        <w:t>rõ</w:t>
      </w:r>
      <w:r w:rsidR="009F4FD0" w:rsidRPr="00BE0037">
        <w:rPr>
          <w:rFonts w:ascii="Helvetica" w:hAnsi="Helvetica" w:cs="Arial Hebrew Scholar"/>
        </w:rPr>
        <w:t xml:space="preserve"> </w:t>
      </w:r>
      <w:r w:rsidR="009F4FD0" w:rsidRPr="00BE0037">
        <w:rPr>
          <w:rFonts w:ascii="Helvetica" w:eastAsia="Calibri" w:hAnsi="Helvetica" w:cs="Calibri"/>
        </w:rPr>
        <w:t>luật</w:t>
      </w:r>
      <w:r w:rsidR="009F4FD0" w:rsidRPr="00BE0037">
        <w:rPr>
          <w:rFonts w:ascii="Helvetica" w:hAnsi="Helvetica" w:cs="Arial Hebrew Scholar"/>
        </w:rPr>
        <w:t xml:space="preserve"> </w:t>
      </w:r>
      <w:r w:rsidR="009F4FD0" w:rsidRPr="00BE0037">
        <w:rPr>
          <w:rFonts w:ascii="Helvetica" w:eastAsia="Calibri" w:hAnsi="Helvetica" w:cs="Calibri"/>
        </w:rPr>
        <w:t>chơi</w:t>
      </w:r>
      <w:r w:rsidR="009F4FD0" w:rsidRPr="00BE0037">
        <w:rPr>
          <w:rFonts w:ascii="Helvetica" w:hAnsi="Helvetica" w:cs="Arial Hebrew Scholar"/>
        </w:rPr>
        <w:t xml:space="preserve"> </w:t>
      </w:r>
      <w:r w:rsidR="009F4FD0" w:rsidRPr="00BE0037">
        <w:rPr>
          <w:rFonts w:ascii="Helvetica" w:eastAsia="Calibri" w:hAnsi="Helvetica" w:cs="Calibri"/>
        </w:rPr>
        <w:t>thì</w:t>
      </w:r>
      <w:r w:rsidR="009F4FD0" w:rsidRPr="00BE0037">
        <w:rPr>
          <w:rFonts w:ascii="Helvetica" w:hAnsi="Helvetica" w:cs="Arial Hebrew Scholar"/>
        </w:rPr>
        <w:t xml:space="preserve"> </w:t>
      </w:r>
      <w:r w:rsidR="009F4FD0" w:rsidRPr="00BE0037">
        <w:rPr>
          <w:rFonts w:ascii="Helvetica" w:eastAsia="Calibri" w:hAnsi="Helvetica" w:cs="Calibri"/>
        </w:rPr>
        <w:t>có</w:t>
      </w:r>
      <w:r w:rsidR="009F4FD0" w:rsidRPr="00BE0037">
        <w:rPr>
          <w:rFonts w:ascii="Helvetica" w:hAnsi="Helvetica" w:cs="Arial Hebrew Scholar"/>
        </w:rPr>
        <w:t xml:space="preserve"> </w:t>
      </w:r>
      <w:r w:rsidR="009F4FD0" w:rsidRPr="00BE0037">
        <w:rPr>
          <w:rFonts w:ascii="Helvetica" w:eastAsia="Calibri" w:hAnsi="Helvetica" w:cs="Calibri"/>
        </w:rPr>
        <w:t>thể</w:t>
      </w:r>
      <w:r w:rsidR="00A34CF5" w:rsidRPr="00BE0037">
        <w:rPr>
          <w:rFonts w:ascii="Helvetica" w:hAnsi="Helvetica" w:cs="Arial Hebrew Scholar"/>
        </w:rPr>
        <w:t xml:space="preserve"> </w:t>
      </w:r>
      <w:r w:rsidR="00A34CF5" w:rsidRPr="00BE0037">
        <w:rPr>
          <w:rFonts w:ascii="Helvetica" w:eastAsia="Calibri" w:hAnsi="Helvetica" w:cs="Calibri"/>
        </w:rPr>
        <w:t>click</w:t>
      </w:r>
      <w:r w:rsidR="00A34CF5" w:rsidRPr="00BE0037">
        <w:rPr>
          <w:rFonts w:ascii="Helvetica" w:hAnsi="Helvetica" w:cs="Arial Hebrew Scholar"/>
        </w:rPr>
        <w:t xml:space="preserve"> </w:t>
      </w:r>
      <w:r w:rsidR="00A34CF5" w:rsidRPr="00BE0037">
        <w:rPr>
          <w:rFonts w:ascii="Helvetica" w:eastAsia="Calibri" w:hAnsi="Helvetica" w:cs="Calibri"/>
        </w:rPr>
        <w:t>vào</w:t>
      </w:r>
      <w:r w:rsidR="00A34CF5" w:rsidRPr="00BE0037">
        <w:rPr>
          <w:rFonts w:ascii="Helvetica" w:hAnsi="Helvetica" w:cs="Arial Hebrew Scholar"/>
        </w:rPr>
        <w:t xml:space="preserve"> </w:t>
      </w:r>
      <w:r w:rsidR="00A34CF5" w:rsidRPr="00BE0037">
        <w:rPr>
          <w:rFonts w:ascii="Helvetica" w:eastAsia="Calibri" w:hAnsi="Helvetica" w:cs="Calibri"/>
          <w:i/>
          <w:iCs/>
        </w:rPr>
        <w:t>H</w:t>
      </w:r>
      <w:r w:rsidR="009F4FD0" w:rsidRPr="00BE0037">
        <w:rPr>
          <w:rFonts w:ascii="Helvetica" w:eastAsia="Calibri" w:hAnsi="Helvetica" w:cs="Calibri"/>
          <w:i/>
          <w:iCs/>
        </w:rPr>
        <w:t>elp</w:t>
      </w:r>
      <w:r w:rsidR="009F4FD0" w:rsidRPr="00BE0037">
        <w:rPr>
          <w:rFonts w:ascii="Helvetica" w:hAnsi="Helvetica" w:cs="Arial Hebrew Scholar"/>
          <w:i/>
          <w:iCs/>
        </w:rPr>
        <w:t xml:space="preserve"> </w:t>
      </w:r>
      <w:r w:rsidR="009F4FD0" w:rsidRPr="00BE0037">
        <w:rPr>
          <w:rFonts w:ascii="Helvetica" w:eastAsia="Calibri" w:hAnsi="Helvetica" w:cs="Calibri"/>
        </w:rPr>
        <w:t>để</w:t>
      </w:r>
      <w:r w:rsidR="009F4FD0" w:rsidRPr="00BE0037">
        <w:rPr>
          <w:rFonts w:ascii="Helvetica" w:hAnsi="Helvetica" w:cs="Arial Hebrew Scholar"/>
        </w:rPr>
        <w:t xml:space="preserve"> </w:t>
      </w:r>
      <w:r w:rsidR="009F4FD0" w:rsidRPr="00BE0037">
        <w:rPr>
          <w:rFonts w:ascii="Helvetica" w:eastAsia="Calibri" w:hAnsi="Helvetica" w:cs="Calibri"/>
        </w:rPr>
        <w:t>nhận</w:t>
      </w:r>
      <w:r w:rsidR="009F4FD0" w:rsidRPr="00BE0037">
        <w:rPr>
          <w:rFonts w:ascii="Helvetica" w:hAnsi="Helvetica" w:cs="Arial Hebrew Scholar"/>
        </w:rPr>
        <w:t xml:space="preserve"> </w:t>
      </w:r>
      <w:r w:rsidR="009F4FD0" w:rsidRPr="00BE0037">
        <w:rPr>
          <w:rFonts w:ascii="Helvetica" w:eastAsia="Calibri" w:hAnsi="Helvetica" w:cs="Calibri"/>
        </w:rPr>
        <w:t>sự</w:t>
      </w:r>
      <w:r w:rsidR="009F4FD0" w:rsidRPr="00BE0037">
        <w:rPr>
          <w:rFonts w:ascii="Helvetica" w:hAnsi="Helvetica" w:cs="Arial Hebrew Scholar"/>
        </w:rPr>
        <w:t xml:space="preserve"> </w:t>
      </w:r>
      <w:r w:rsidR="009F4FD0" w:rsidRPr="00BE0037">
        <w:rPr>
          <w:rFonts w:ascii="Helvetica" w:eastAsia="Calibri" w:hAnsi="Helvetica" w:cs="Calibri"/>
        </w:rPr>
        <w:t>hướng</w:t>
      </w:r>
      <w:r w:rsidR="009F4FD0" w:rsidRPr="00BE0037">
        <w:rPr>
          <w:rFonts w:ascii="Helvetica" w:hAnsi="Helvetica" w:cs="Arial Hebrew Scholar"/>
        </w:rPr>
        <w:t xml:space="preserve"> </w:t>
      </w:r>
      <w:r w:rsidR="009F4FD0" w:rsidRPr="00BE0037">
        <w:rPr>
          <w:rFonts w:ascii="Helvetica" w:eastAsia="Calibri" w:hAnsi="Helvetica" w:cs="Calibri"/>
        </w:rPr>
        <w:t>dẫn</w:t>
      </w:r>
      <w:r w:rsidR="00B929AE" w:rsidRPr="00BE0037">
        <w:rPr>
          <w:rFonts w:ascii="Helvetica" w:hAnsi="Helvetica" w:cs="Arial Hebrew Scholar"/>
        </w:rPr>
        <w:t xml:space="preserve">. </w:t>
      </w:r>
      <w:r w:rsidR="00B929AE" w:rsidRPr="00BE0037">
        <w:rPr>
          <w:rFonts w:ascii="Helvetica" w:eastAsia="Calibri" w:hAnsi="Helvetica" w:cs="Calibri"/>
        </w:rPr>
        <w:t>Nếu</w:t>
      </w:r>
      <w:r w:rsidR="00B929AE" w:rsidRPr="00BE0037">
        <w:rPr>
          <w:rFonts w:ascii="Helvetica" w:hAnsi="Helvetica" w:cs="Arial Hebrew Scholar"/>
        </w:rPr>
        <w:t xml:space="preserve"> </w:t>
      </w:r>
      <w:r w:rsidR="00B929AE" w:rsidRPr="00BE0037">
        <w:rPr>
          <w:rFonts w:ascii="Helvetica" w:eastAsia="Calibri" w:hAnsi="Helvetica" w:cs="Calibri"/>
        </w:rPr>
        <w:t>chọn</w:t>
      </w:r>
      <w:r w:rsidR="00B929AE" w:rsidRPr="00BE0037">
        <w:rPr>
          <w:rFonts w:ascii="Helvetica" w:hAnsi="Helvetica" w:cs="Arial Hebrew Scholar"/>
        </w:rPr>
        <w:t xml:space="preserve"> </w:t>
      </w:r>
      <w:r w:rsidR="00B929AE" w:rsidRPr="00BE0037">
        <w:rPr>
          <w:rFonts w:ascii="Helvetica" w:eastAsia="Calibri" w:hAnsi="Helvetica" w:cs="Calibri"/>
        </w:rPr>
        <w:t>Online</w:t>
      </w:r>
      <w:r w:rsidR="00B929AE" w:rsidRPr="00BE0037">
        <w:rPr>
          <w:rFonts w:ascii="Helvetica" w:hAnsi="Helvetica" w:cs="Arial Hebrew Scholar"/>
        </w:rPr>
        <w:t xml:space="preserve">, </w:t>
      </w:r>
      <w:r w:rsidR="00B929AE" w:rsidRPr="00BE0037">
        <w:rPr>
          <w:rFonts w:ascii="Helvetica" w:eastAsia="Calibri" w:hAnsi="Helvetica" w:cs="Calibri"/>
        </w:rPr>
        <w:t>người</w:t>
      </w:r>
      <w:r w:rsidR="00B929AE" w:rsidRPr="00BE0037">
        <w:rPr>
          <w:rFonts w:ascii="Helvetica" w:hAnsi="Helvetica" w:cs="Arial Hebrew Scholar"/>
        </w:rPr>
        <w:t xml:space="preserve"> </w:t>
      </w:r>
      <w:r w:rsidR="00B929AE" w:rsidRPr="00BE0037">
        <w:rPr>
          <w:rFonts w:ascii="Helvetica" w:eastAsia="Calibri" w:hAnsi="Helvetica" w:cs="Calibri"/>
        </w:rPr>
        <w:t>chơi</w:t>
      </w:r>
      <w:r w:rsidR="00B929AE" w:rsidRPr="00BE0037">
        <w:rPr>
          <w:rFonts w:ascii="Helvetica" w:hAnsi="Helvetica" w:cs="Arial Hebrew Scholar"/>
        </w:rPr>
        <w:t xml:space="preserve"> </w:t>
      </w:r>
      <w:r w:rsidR="00B929AE" w:rsidRPr="00BE0037">
        <w:rPr>
          <w:rFonts w:ascii="Helvetica" w:eastAsia="Calibri" w:hAnsi="Helvetica" w:cs="Calibri"/>
        </w:rPr>
        <w:t>sẽ</w:t>
      </w:r>
      <w:r w:rsidR="00B929AE" w:rsidRPr="00BE0037">
        <w:rPr>
          <w:rFonts w:ascii="Helvetica" w:hAnsi="Helvetica" w:cs="Arial Hebrew Scholar"/>
        </w:rPr>
        <w:t xml:space="preserve"> </w:t>
      </w:r>
      <w:r w:rsidR="00B929AE" w:rsidRPr="00BE0037">
        <w:rPr>
          <w:rFonts w:ascii="Helvetica" w:eastAsia="Calibri" w:hAnsi="Helvetica" w:cs="Calibri"/>
        </w:rPr>
        <w:t>được</w:t>
      </w:r>
      <w:r w:rsidR="00B929AE" w:rsidRPr="00BE0037">
        <w:rPr>
          <w:rFonts w:ascii="Helvetica" w:hAnsi="Helvetica" w:cs="Arial Hebrew Scholar"/>
        </w:rPr>
        <w:t xml:space="preserve"> </w:t>
      </w:r>
      <w:r w:rsidR="00B929AE" w:rsidRPr="00BE0037">
        <w:rPr>
          <w:rFonts w:ascii="Helvetica" w:eastAsia="Calibri" w:hAnsi="Helvetica" w:cs="Calibri"/>
        </w:rPr>
        <w:t>dẫn</w:t>
      </w:r>
      <w:r w:rsidR="00B929AE" w:rsidRPr="00BE0037">
        <w:rPr>
          <w:rFonts w:ascii="Helvetica" w:hAnsi="Helvetica" w:cs="Arial Hebrew Scholar"/>
        </w:rPr>
        <w:t xml:space="preserve"> </w:t>
      </w:r>
      <w:r w:rsidR="00B929AE" w:rsidRPr="00BE0037">
        <w:rPr>
          <w:rFonts w:ascii="Helvetica" w:eastAsia="Calibri" w:hAnsi="Helvetica" w:cs="Calibri"/>
        </w:rPr>
        <w:t>đến</w:t>
      </w:r>
      <w:r w:rsidR="00B929AE" w:rsidRPr="00BE0037">
        <w:rPr>
          <w:rFonts w:ascii="Helvetica" w:hAnsi="Helvetica" w:cs="Arial Hebrew Scholar"/>
        </w:rPr>
        <w:t xml:space="preserve"> </w:t>
      </w:r>
      <w:r w:rsidR="00B929AE" w:rsidRPr="00BE0037">
        <w:rPr>
          <w:rFonts w:ascii="Helvetica" w:eastAsia="Calibri" w:hAnsi="Helvetica" w:cs="Calibri"/>
        </w:rPr>
        <w:t>trang</w:t>
      </w:r>
      <w:r w:rsidR="00B929AE" w:rsidRPr="00BE0037">
        <w:rPr>
          <w:rFonts w:ascii="Helvetica" w:hAnsi="Helvetica" w:cs="Arial Hebrew Scholar"/>
        </w:rPr>
        <w:t xml:space="preserve"> </w:t>
      </w:r>
      <w:r w:rsidR="00B929AE" w:rsidRPr="00BE0037">
        <w:rPr>
          <w:rFonts w:ascii="Helvetica" w:eastAsia="Calibri" w:hAnsi="Helvetica" w:cs="Calibri"/>
        </w:rPr>
        <w:t>web</w:t>
      </w:r>
      <w:r w:rsidR="00B929AE" w:rsidRPr="00BE0037">
        <w:rPr>
          <w:rFonts w:ascii="Helvetica" w:hAnsi="Helvetica" w:cs="Arial Hebrew Scholar"/>
        </w:rPr>
        <w:t xml:space="preserve"> </w:t>
      </w:r>
      <w:hyperlink r:id="rId27" w:history="1">
        <w:r w:rsidR="005528B6" w:rsidRPr="00BE0037">
          <w:rPr>
            <w:rStyle w:val="Siuktni"/>
            <w:rFonts w:ascii="Helvetica" w:eastAsia="Calibri" w:hAnsi="Helvetica" w:cs="Calibri"/>
          </w:rPr>
          <w:t>http</w:t>
        </w:r>
        <w:r w:rsidR="005528B6" w:rsidRPr="00BE0037">
          <w:rPr>
            <w:rStyle w:val="Siuktni"/>
            <w:rFonts w:ascii="Helvetica" w:hAnsi="Helvetica" w:cs="Arial Hebrew Scholar"/>
          </w:rPr>
          <w:t>://</w:t>
        </w:r>
        <w:r w:rsidR="005528B6" w:rsidRPr="00BE0037">
          <w:rPr>
            <w:rStyle w:val="Siuktni"/>
            <w:rFonts w:ascii="Helvetica" w:eastAsia="Calibri" w:hAnsi="Helvetica" w:cs="Calibri"/>
          </w:rPr>
          <w:t>www</w:t>
        </w:r>
        <w:r w:rsidR="005528B6" w:rsidRPr="00BE0037">
          <w:rPr>
            <w:rStyle w:val="Siuktni"/>
            <w:rFonts w:ascii="Helvetica" w:hAnsi="Helvetica" w:cs="Arial Hebrew Scholar"/>
          </w:rPr>
          <w:t>.</w:t>
        </w:r>
        <w:r w:rsidR="005528B6" w:rsidRPr="00BE0037">
          <w:rPr>
            <w:rStyle w:val="Siuktni"/>
            <w:rFonts w:ascii="Helvetica" w:eastAsia="Calibri" w:hAnsi="Helvetica" w:cs="Calibri"/>
          </w:rPr>
          <w:t>wikihow</w:t>
        </w:r>
        <w:r w:rsidR="005528B6" w:rsidRPr="00BE0037">
          <w:rPr>
            <w:rStyle w:val="Siuktni"/>
            <w:rFonts w:ascii="Helvetica" w:hAnsi="Helvetica" w:cs="Arial Hebrew Scholar"/>
          </w:rPr>
          <w:t>.</w:t>
        </w:r>
        <w:r w:rsidR="005528B6" w:rsidRPr="00BE0037">
          <w:rPr>
            <w:rStyle w:val="Siuktni"/>
            <w:rFonts w:ascii="Helvetica" w:eastAsia="Calibri" w:hAnsi="Helvetica" w:cs="Calibri"/>
          </w:rPr>
          <w:t>com</w:t>
        </w:r>
        <w:r w:rsidR="005528B6" w:rsidRPr="00BE0037">
          <w:rPr>
            <w:rStyle w:val="Siuktni"/>
            <w:rFonts w:ascii="Helvetica" w:hAnsi="Helvetica" w:cs="Arial Hebrew Scholar"/>
          </w:rPr>
          <w:t>/</w:t>
        </w:r>
        <w:r w:rsidR="005528B6" w:rsidRPr="00BE0037">
          <w:rPr>
            <w:rStyle w:val="Siuktni"/>
            <w:rFonts w:ascii="Helvetica" w:eastAsia="Calibri" w:hAnsi="Helvetica" w:cs="Calibri"/>
          </w:rPr>
          <w:t>Play</w:t>
        </w:r>
        <w:r w:rsidR="005528B6" w:rsidRPr="00BE0037">
          <w:rPr>
            <w:rStyle w:val="Siuktni"/>
            <w:rFonts w:ascii="Helvetica" w:hAnsi="Helvetica" w:cs="Arial Hebrew Scholar"/>
          </w:rPr>
          <w:t>-</w:t>
        </w:r>
        <w:r w:rsidR="005528B6" w:rsidRPr="00BE0037">
          <w:rPr>
            <w:rStyle w:val="Siuktni"/>
            <w:rFonts w:ascii="Helvetica" w:eastAsia="Calibri" w:hAnsi="Helvetica" w:cs="Calibri"/>
          </w:rPr>
          <w:t>Chess</w:t>
        </w:r>
      </w:hyperlink>
      <w:r w:rsidR="001427A3" w:rsidRPr="00BE0037">
        <w:rPr>
          <w:rFonts w:ascii="Helvetica" w:hAnsi="Helvetica" w:cs="Arial Hebrew Scholar"/>
        </w:rPr>
        <w:t xml:space="preserve"> </w:t>
      </w:r>
      <w:r w:rsidR="005528B6" w:rsidRPr="00BE0037">
        <w:rPr>
          <w:rFonts w:ascii="Helvetica" w:eastAsia="Calibri" w:hAnsi="Helvetica" w:cs="Calibri"/>
        </w:rPr>
        <w:t>để</w:t>
      </w:r>
      <w:r w:rsidR="005528B6" w:rsidRPr="00BE0037">
        <w:rPr>
          <w:rFonts w:ascii="Helvetica" w:hAnsi="Helvetica" w:cs="Arial Hebrew Scholar"/>
        </w:rPr>
        <w:t xml:space="preserve"> </w:t>
      </w:r>
      <w:r w:rsidR="005528B6" w:rsidRPr="00BE0037">
        <w:rPr>
          <w:rFonts w:ascii="Helvetica" w:eastAsia="Calibri" w:hAnsi="Helvetica" w:cs="Calibri"/>
        </w:rPr>
        <w:t>được</w:t>
      </w:r>
      <w:r w:rsidR="00B929AE" w:rsidRPr="00BE0037">
        <w:rPr>
          <w:rFonts w:ascii="Helvetica" w:hAnsi="Helvetica" w:cs="Arial Hebrew Scholar"/>
        </w:rPr>
        <w:t xml:space="preserve"> </w:t>
      </w:r>
      <w:r w:rsidR="002B4BD1" w:rsidRPr="00BE0037">
        <w:rPr>
          <w:rFonts w:ascii="Helvetica" w:eastAsia="Calibri" w:hAnsi="Helvetica" w:cs="Calibri"/>
        </w:rPr>
        <w:t>hướng</w:t>
      </w:r>
      <w:r w:rsidR="002B4BD1" w:rsidRPr="00BE0037">
        <w:rPr>
          <w:rFonts w:ascii="Helvetica" w:hAnsi="Helvetica" w:cs="Arial Hebrew Scholar"/>
        </w:rPr>
        <w:t xml:space="preserve"> </w:t>
      </w:r>
      <w:r w:rsidR="002B4BD1" w:rsidRPr="00BE0037">
        <w:rPr>
          <w:rFonts w:ascii="Helvetica" w:eastAsia="Calibri" w:hAnsi="Helvetica" w:cs="Calibri"/>
        </w:rPr>
        <w:t>dẫn</w:t>
      </w:r>
      <w:r w:rsidR="002B4BD1" w:rsidRPr="00BE0037">
        <w:rPr>
          <w:rFonts w:ascii="Helvetica" w:hAnsi="Helvetica" w:cs="Arial Hebrew Scholar"/>
        </w:rPr>
        <w:t xml:space="preserve"> </w:t>
      </w:r>
      <w:r w:rsidR="002B4BD1" w:rsidRPr="00BE0037">
        <w:rPr>
          <w:rFonts w:ascii="Helvetica" w:eastAsia="Calibri" w:hAnsi="Helvetica" w:cs="Calibri"/>
        </w:rPr>
        <w:t>cách</w:t>
      </w:r>
      <w:r w:rsidR="002B4BD1" w:rsidRPr="00BE0037">
        <w:rPr>
          <w:rFonts w:ascii="Helvetica" w:hAnsi="Helvetica" w:cs="Arial Hebrew Scholar"/>
        </w:rPr>
        <w:t xml:space="preserve"> </w:t>
      </w:r>
      <w:r w:rsidR="002B4BD1" w:rsidRPr="00BE0037">
        <w:rPr>
          <w:rFonts w:ascii="Helvetica" w:eastAsia="Calibri" w:hAnsi="Helvetica" w:cs="Calibri"/>
        </w:rPr>
        <w:t>thức</w:t>
      </w:r>
      <w:r w:rsidR="002B4BD1" w:rsidRPr="00BE0037">
        <w:rPr>
          <w:rFonts w:ascii="Helvetica" w:hAnsi="Helvetica" w:cs="Arial Hebrew Scholar"/>
        </w:rPr>
        <w:t xml:space="preserve"> </w:t>
      </w:r>
      <w:r w:rsidR="002B4BD1" w:rsidRPr="00BE0037">
        <w:rPr>
          <w:rFonts w:ascii="Helvetica" w:eastAsia="Calibri" w:hAnsi="Helvetica" w:cs="Calibri"/>
        </w:rPr>
        <w:t>chơi</w:t>
      </w:r>
      <w:r w:rsidR="002B4BD1" w:rsidRPr="00BE0037">
        <w:rPr>
          <w:rFonts w:ascii="Helvetica" w:hAnsi="Helvetica" w:cs="Arial Hebrew Scholar"/>
        </w:rPr>
        <w:t xml:space="preserve"> </w:t>
      </w:r>
      <w:r w:rsidR="002B4BD1" w:rsidRPr="00BE0037">
        <w:rPr>
          <w:rFonts w:ascii="Helvetica" w:eastAsia="Calibri" w:hAnsi="Helvetica" w:cs="Calibri"/>
        </w:rPr>
        <w:t>bằng</w:t>
      </w:r>
      <w:r w:rsidR="002B4BD1" w:rsidRPr="00BE0037">
        <w:rPr>
          <w:rFonts w:ascii="Helvetica" w:hAnsi="Helvetica" w:cs="Arial Hebrew Scholar"/>
        </w:rPr>
        <w:t xml:space="preserve"> </w:t>
      </w:r>
      <w:r w:rsidR="002B4BD1" w:rsidRPr="00BE0037">
        <w:rPr>
          <w:rFonts w:ascii="Helvetica" w:eastAsia="Calibri" w:hAnsi="Helvetica" w:cs="Calibri"/>
        </w:rPr>
        <w:t>tiếng</w:t>
      </w:r>
      <w:r w:rsidR="002B4BD1" w:rsidRPr="00BE0037">
        <w:rPr>
          <w:rFonts w:ascii="Helvetica" w:hAnsi="Helvetica" w:cs="Arial Hebrew Scholar"/>
        </w:rPr>
        <w:t xml:space="preserve"> </w:t>
      </w:r>
      <w:r w:rsidR="002B4BD1" w:rsidRPr="00BE0037">
        <w:rPr>
          <w:rFonts w:ascii="Helvetica" w:eastAsia="Calibri" w:hAnsi="Helvetica" w:cs="Calibri"/>
        </w:rPr>
        <w:t>anh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còn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nếu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lựa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chọn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Offline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thì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sẽ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đọc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một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file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hướng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dẫn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chơi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chính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nhóm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soạn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lại</w:t>
      </w:r>
      <w:r w:rsidRPr="00BE0037">
        <w:rPr>
          <w:rFonts w:ascii="Helvetica" w:hAnsi="Helvetica" w:cs="Arial Hebrew Scholar"/>
        </w:rPr>
        <w:t>.</w:t>
      </w:r>
      <w:r w:rsidRPr="00BE0037">
        <w:rPr>
          <w:rFonts w:ascii="Helvetica" w:hAnsi="Helvetica" w:cs="Arial Hebrew Scholar"/>
          <w:noProof/>
        </w:rPr>
        <w:t xml:space="preserve"> </w:t>
      </w:r>
    </w:p>
    <w:p w14:paraId="62C96348" w14:textId="1E6AE103" w:rsidR="00AE58C7" w:rsidRPr="00BE0037" w:rsidRDefault="00AE58C7" w:rsidP="00FB23BB">
      <w:pPr>
        <w:spacing w:line="360" w:lineRule="auto"/>
        <w:ind w:firstLine="426"/>
        <w:jc w:val="both"/>
        <w:rPr>
          <w:rFonts w:ascii="Helvetica" w:hAnsi="Helvetica" w:cs="Arial Hebrew Scholar"/>
          <w:noProof/>
        </w:rPr>
      </w:pPr>
    </w:p>
    <w:p w14:paraId="2257A1A8" w14:textId="77777777" w:rsidR="00707CBE" w:rsidRPr="00BE0037" w:rsidRDefault="00707CBE" w:rsidP="00FB23BB">
      <w:pPr>
        <w:spacing w:line="360" w:lineRule="auto"/>
        <w:ind w:firstLine="426"/>
        <w:jc w:val="both"/>
        <w:rPr>
          <w:rFonts w:ascii="Helvetica" w:hAnsi="Helvetica" w:cs="Arial Hebrew Scholar"/>
          <w:noProof/>
        </w:rPr>
      </w:pPr>
    </w:p>
    <w:p w14:paraId="2D5DF3F4" w14:textId="386A2DEA" w:rsidR="002629E7" w:rsidRPr="00BE0037" w:rsidRDefault="00643EB3" w:rsidP="2E623DC9">
      <w:pPr>
        <w:spacing w:line="360" w:lineRule="auto"/>
        <w:jc w:val="both"/>
        <w:rPr>
          <w:rFonts w:ascii="Helvetica" w:hAnsi="Helvetica" w:cs="Arial Hebrew Scholar"/>
        </w:rPr>
      </w:pPr>
      <w:r w:rsidRPr="00BE0037">
        <w:rPr>
          <w:rFonts w:ascii="Helvetica" w:hAnsi="Helvetica" w:cs="Arial Hebrew Scholar"/>
          <w:i/>
          <w:noProof/>
          <w:lang w:eastAsia="en-US"/>
        </w:rPr>
        <w:drawing>
          <wp:anchor distT="0" distB="0" distL="114300" distR="114300" simplePos="0" relativeHeight="251658244" behindDoc="0" locked="0" layoutInCell="1" allowOverlap="1" wp14:anchorId="156E005E" wp14:editId="4FF6318B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1894205" cy="1285875"/>
            <wp:effectExtent l="0" t="0" r="0" b="9525"/>
            <wp:wrapSquare wrapText="bothSides"/>
            <wp:docPr id="34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420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66E9" w:rsidRPr="00BE0037">
        <w:rPr>
          <w:rFonts w:ascii="Helvetica" w:eastAsia="Calibri" w:hAnsi="Helvetica" w:cs="Calibri"/>
          <w:i/>
          <w:iCs/>
        </w:rPr>
        <w:t>About</w:t>
      </w:r>
      <w:r w:rsidR="009E66E9" w:rsidRPr="00BE0037">
        <w:rPr>
          <w:rFonts w:ascii="Helvetica" w:hAnsi="Helvetica" w:cs="Arial Hebrew Scholar"/>
        </w:rPr>
        <w:t xml:space="preserve"> </w:t>
      </w:r>
      <w:r w:rsidR="009E66E9" w:rsidRPr="00BE0037">
        <w:rPr>
          <w:rFonts w:ascii="Helvetica" w:eastAsia="Calibri" w:hAnsi="Helvetica" w:cs="Calibri"/>
        </w:rPr>
        <w:t>là</w:t>
      </w:r>
      <w:r w:rsidR="009E66E9" w:rsidRPr="00BE0037">
        <w:rPr>
          <w:rFonts w:ascii="Helvetica" w:hAnsi="Helvetica" w:cs="Arial Hebrew Scholar"/>
        </w:rPr>
        <w:t xml:space="preserve"> </w:t>
      </w:r>
      <w:r w:rsidR="009A7840" w:rsidRPr="00BE0037">
        <w:rPr>
          <w:rFonts w:ascii="Helvetica" w:eastAsia="Calibri" w:hAnsi="Helvetica" w:cs="Calibri"/>
        </w:rPr>
        <w:t>phần</w:t>
      </w:r>
      <w:r w:rsidR="009A7840" w:rsidRPr="00BE0037">
        <w:rPr>
          <w:rFonts w:ascii="Helvetica" w:hAnsi="Helvetica" w:cs="Arial Hebrew Scholar"/>
        </w:rPr>
        <w:t xml:space="preserve"> </w:t>
      </w:r>
      <w:r w:rsidR="009A7840" w:rsidRPr="00BE0037">
        <w:rPr>
          <w:rFonts w:ascii="Helvetica" w:eastAsia="Calibri" w:hAnsi="Helvetica" w:cs="Calibri"/>
        </w:rPr>
        <w:t>giành</w:t>
      </w:r>
      <w:r w:rsidR="009A7840" w:rsidRPr="00BE0037">
        <w:rPr>
          <w:rFonts w:ascii="Helvetica" w:hAnsi="Helvetica" w:cs="Arial Hebrew Scholar"/>
        </w:rPr>
        <w:t xml:space="preserve"> </w:t>
      </w:r>
      <w:r w:rsidR="009A7840" w:rsidRPr="00BE0037">
        <w:rPr>
          <w:rFonts w:ascii="Helvetica" w:eastAsia="Calibri" w:hAnsi="Helvetica" w:cs="Calibri"/>
        </w:rPr>
        <w:t>để</w:t>
      </w:r>
      <w:r w:rsidR="009A7840" w:rsidRPr="00BE0037">
        <w:rPr>
          <w:rFonts w:ascii="Helvetica" w:hAnsi="Helvetica" w:cs="Arial Hebrew Scholar"/>
        </w:rPr>
        <w:t xml:space="preserve"> </w:t>
      </w:r>
      <w:r w:rsidR="009A7840" w:rsidRPr="00BE0037">
        <w:rPr>
          <w:rFonts w:ascii="Helvetica" w:eastAsia="Calibri" w:hAnsi="Helvetica" w:cs="Calibri"/>
        </w:rPr>
        <w:t>giới</w:t>
      </w:r>
      <w:r w:rsidR="009A7840" w:rsidRPr="00BE0037">
        <w:rPr>
          <w:rFonts w:ascii="Helvetica" w:hAnsi="Helvetica" w:cs="Arial Hebrew Scholar"/>
        </w:rPr>
        <w:t xml:space="preserve"> </w:t>
      </w:r>
      <w:r w:rsidR="009A7840" w:rsidRPr="00BE0037">
        <w:rPr>
          <w:rFonts w:ascii="Helvetica" w:eastAsia="Calibri" w:hAnsi="Helvetica" w:cs="Calibri"/>
        </w:rPr>
        <w:t>thiệu</w:t>
      </w:r>
      <w:r w:rsidR="009A7840" w:rsidRPr="00BE0037">
        <w:rPr>
          <w:rFonts w:ascii="Helvetica" w:hAnsi="Helvetica" w:cs="Arial Hebrew Scholar"/>
        </w:rPr>
        <w:t xml:space="preserve"> </w:t>
      </w:r>
      <w:r w:rsidR="008153CD" w:rsidRPr="00BE0037">
        <w:rPr>
          <w:rFonts w:ascii="Helvetica" w:eastAsia="Calibri" w:hAnsi="Helvetica" w:cs="Calibri"/>
        </w:rPr>
        <w:t>nhóm</w:t>
      </w:r>
      <w:r w:rsidR="008153CD" w:rsidRPr="00BE0037">
        <w:rPr>
          <w:rFonts w:ascii="Helvetica" w:hAnsi="Helvetica" w:cs="Arial Hebrew Scholar"/>
        </w:rPr>
        <w:t xml:space="preserve"> </w:t>
      </w:r>
      <w:r w:rsidR="008153CD" w:rsidRPr="00BE0037">
        <w:rPr>
          <w:rFonts w:ascii="Helvetica" w:eastAsia="Calibri" w:hAnsi="Helvetica" w:cs="Calibri"/>
        </w:rPr>
        <w:t>và</w:t>
      </w:r>
      <w:r w:rsidR="008153CD" w:rsidRPr="00BE0037">
        <w:rPr>
          <w:rFonts w:ascii="Helvetica" w:hAnsi="Helvetica" w:cs="Arial Hebrew Scholar"/>
        </w:rPr>
        <w:t xml:space="preserve"> </w:t>
      </w:r>
      <w:r w:rsidR="002629E7" w:rsidRPr="00BE0037">
        <w:rPr>
          <w:rFonts w:ascii="Helvetica" w:eastAsia="Calibri" w:hAnsi="Helvetica" w:cs="Calibri"/>
        </w:rPr>
        <w:t>đề</w:t>
      </w:r>
      <w:r w:rsidR="002629E7" w:rsidRPr="00BE0037">
        <w:rPr>
          <w:rFonts w:ascii="Helvetica" w:hAnsi="Helvetica" w:cs="Arial Hebrew Scholar"/>
        </w:rPr>
        <w:t xml:space="preserve"> </w:t>
      </w:r>
      <w:r w:rsidR="002629E7" w:rsidRPr="00BE0037">
        <w:rPr>
          <w:rFonts w:ascii="Helvetica" w:eastAsia="Calibri" w:hAnsi="Helvetica" w:cs="Calibri"/>
        </w:rPr>
        <w:t>tài</w:t>
      </w:r>
      <w:r w:rsidR="002629E7" w:rsidRPr="00BE0037">
        <w:rPr>
          <w:rFonts w:ascii="Helvetica" w:hAnsi="Helvetica" w:cs="Arial Hebrew Scholar"/>
        </w:rPr>
        <w:t xml:space="preserve"> </w:t>
      </w:r>
      <w:r w:rsidR="002629E7" w:rsidRPr="00BE0037">
        <w:rPr>
          <w:rFonts w:ascii="Helvetica" w:eastAsia="Calibri" w:hAnsi="Helvetica" w:cs="Calibri"/>
        </w:rPr>
        <w:t>game</w:t>
      </w:r>
      <w:r w:rsidR="002629E7" w:rsidRPr="00BE0037">
        <w:rPr>
          <w:rFonts w:ascii="Helvetica" w:hAnsi="Helvetica" w:cs="Arial Hebrew Scholar"/>
        </w:rPr>
        <w:t xml:space="preserve"> </w:t>
      </w:r>
      <w:r w:rsidR="002629E7" w:rsidRPr="00BE0037">
        <w:rPr>
          <w:rFonts w:ascii="Helvetica" w:eastAsia="Calibri" w:hAnsi="Helvetica" w:cs="Calibri"/>
        </w:rPr>
        <w:t>cờ</w:t>
      </w:r>
      <w:r w:rsidR="002629E7" w:rsidRPr="00BE0037">
        <w:rPr>
          <w:rFonts w:ascii="Helvetica" w:hAnsi="Helvetica" w:cs="Arial Hebrew Scholar"/>
        </w:rPr>
        <w:t xml:space="preserve"> </w:t>
      </w:r>
      <w:r w:rsidR="002629E7" w:rsidRPr="00BE0037">
        <w:rPr>
          <w:rFonts w:ascii="Helvetica" w:eastAsia="Calibri" w:hAnsi="Helvetica" w:cs="Calibri"/>
        </w:rPr>
        <w:t>vua</w:t>
      </w:r>
      <w:r w:rsidR="002629E7" w:rsidRPr="00BE0037">
        <w:rPr>
          <w:rFonts w:ascii="Helvetica" w:hAnsi="Helvetica" w:cs="Arial Hebrew Scholar"/>
        </w:rPr>
        <w:t xml:space="preserve"> </w:t>
      </w:r>
      <w:r w:rsidR="002629E7" w:rsidRPr="00BE0037">
        <w:rPr>
          <w:rFonts w:ascii="Helvetica" w:eastAsia="Calibri" w:hAnsi="Helvetica" w:cs="Calibri"/>
        </w:rPr>
        <w:t>mà</w:t>
      </w:r>
      <w:r w:rsidR="002629E7" w:rsidRPr="00BE0037">
        <w:rPr>
          <w:rFonts w:ascii="Helvetica" w:hAnsi="Helvetica" w:cs="Arial Hebrew Scholar"/>
        </w:rPr>
        <w:t xml:space="preserve"> </w:t>
      </w:r>
      <w:r w:rsidR="002629E7" w:rsidRPr="00BE0037">
        <w:rPr>
          <w:rFonts w:ascii="Helvetica" w:eastAsia="Calibri" w:hAnsi="Helvetica" w:cs="Calibri"/>
        </w:rPr>
        <w:t>nhóm</w:t>
      </w:r>
      <w:r w:rsidR="002629E7" w:rsidRPr="00BE0037">
        <w:rPr>
          <w:rFonts w:ascii="Helvetica" w:hAnsi="Helvetica" w:cs="Arial Hebrew Scholar"/>
        </w:rPr>
        <w:t xml:space="preserve"> </w:t>
      </w:r>
      <w:r w:rsidR="002629E7" w:rsidRPr="00BE0037">
        <w:rPr>
          <w:rFonts w:ascii="Helvetica" w:eastAsia="Calibri" w:hAnsi="Helvetica" w:cs="Calibri"/>
        </w:rPr>
        <w:t>thực</w:t>
      </w:r>
      <w:r w:rsidR="002629E7" w:rsidRPr="00BE0037">
        <w:rPr>
          <w:rFonts w:ascii="Helvetica" w:hAnsi="Helvetica" w:cs="Arial Hebrew Scholar"/>
        </w:rPr>
        <w:t xml:space="preserve"> </w:t>
      </w:r>
      <w:r w:rsidR="002629E7" w:rsidRPr="00BE0037">
        <w:rPr>
          <w:rFonts w:ascii="Helvetica" w:eastAsia="Calibri" w:hAnsi="Helvetica" w:cs="Calibri"/>
        </w:rPr>
        <w:t>hiện</w:t>
      </w:r>
      <w:r w:rsidR="002629E7" w:rsidRPr="00BE0037">
        <w:rPr>
          <w:rFonts w:ascii="Helvetica" w:hAnsi="Helvetica" w:cs="Arial Hebrew Scholar"/>
        </w:rPr>
        <w:t xml:space="preserve">. </w:t>
      </w:r>
      <w:r w:rsidR="002629E7" w:rsidRPr="00BE0037">
        <w:rPr>
          <w:rFonts w:ascii="Helvetica" w:eastAsia="Calibri" w:hAnsi="Helvetica" w:cs="Calibri"/>
        </w:rPr>
        <w:t>Để</w:t>
      </w:r>
      <w:r w:rsidR="002629E7" w:rsidRPr="00BE0037">
        <w:rPr>
          <w:rFonts w:ascii="Helvetica" w:hAnsi="Helvetica" w:cs="Arial Hebrew Scholar"/>
        </w:rPr>
        <w:t xml:space="preserve"> </w:t>
      </w:r>
      <w:r w:rsidR="002629E7" w:rsidRPr="00BE0037">
        <w:rPr>
          <w:rFonts w:ascii="Helvetica" w:eastAsia="Calibri" w:hAnsi="Helvetica" w:cs="Calibri"/>
        </w:rPr>
        <w:t>hiểu</w:t>
      </w:r>
      <w:r w:rsidR="002629E7" w:rsidRPr="00BE0037">
        <w:rPr>
          <w:rFonts w:ascii="Helvetica" w:hAnsi="Helvetica" w:cs="Arial Hebrew Scholar"/>
        </w:rPr>
        <w:t xml:space="preserve"> </w:t>
      </w:r>
      <w:r w:rsidR="002629E7" w:rsidRPr="00BE0037">
        <w:rPr>
          <w:rFonts w:ascii="Helvetica" w:eastAsia="Calibri" w:hAnsi="Helvetica" w:cs="Calibri"/>
        </w:rPr>
        <w:t>rõ</w:t>
      </w:r>
      <w:r w:rsidR="002629E7" w:rsidRPr="00BE0037">
        <w:rPr>
          <w:rFonts w:ascii="Helvetica" w:hAnsi="Helvetica" w:cs="Arial Hebrew Scholar"/>
        </w:rPr>
        <w:t xml:space="preserve"> </w:t>
      </w:r>
      <w:r w:rsidR="002629E7" w:rsidRPr="00BE0037">
        <w:rPr>
          <w:rFonts w:ascii="Helvetica" w:eastAsia="Calibri" w:hAnsi="Helvetica" w:cs="Calibri"/>
        </w:rPr>
        <w:t>hơn</w:t>
      </w:r>
      <w:r w:rsidR="002629E7" w:rsidRPr="00BE0037">
        <w:rPr>
          <w:rFonts w:ascii="Helvetica" w:hAnsi="Helvetica" w:cs="Arial Hebrew Scholar"/>
        </w:rPr>
        <w:t xml:space="preserve"> </w:t>
      </w:r>
      <w:r w:rsidR="002629E7" w:rsidRPr="00BE0037">
        <w:rPr>
          <w:rFonts w:ascii="Helvetica" w:eastAsia="Calibri" w:hAnsi="Helvetica" w:cs="Calibri"/>
        </w:rPr>
        <w:t>về</w:t>
      </w:r>
      <w:r w:rsidR="002629E7" w:rsidRPr="00BE0037">
        <w:rPr>
          <w:rFonts w:ascii="Helvetica" w:hAnsi="Helvetica" w:cs="Arial Hebrew Scholar"/>
        </w:rPr>
        <w:t xml:space="preserve"> </w:t>
      </w:r>
      <w:r w:rsidR="002629E7" w:rsidRPr="00BE0037">
        <w:rPr>
          <w:rFonts w:ascii="Helvetica" w:eastAsia="Calibri" w:hAnsi="Helvetica" w:cs="Calibri"/>
        </w:rPr>
        <w:t>cờ</w:t>
      </w:r>
      <w:r w:rsidR="002629E7" w:rsidRPr="00BE0037">
        <w:rPr>
          <w:rFonts w:ascii="Helvetica" w:hAnsi="Helvetica" w:cs="Arial Hebrew Scholar"/>
        </w:rPr>
        <w:t xml:space="preserve"> </w:t>
      </w:r>
      <w:r w:rsidR="002629E7" w:rsidRPr="00BE0037">
        <w:rPr>
          <w:rFonts w:ascii="Helvetica" w:eastAsia="Calibri" w:hAnsi="Helvetica" w:cs="Calibri"/>
        </w:rPr>
        <w:t>vua</w:t>
      </w:r>
      <w:r w:rsidR="002629E7" w:rsidRPr="00BE0037">
        <w:rPr>
          <w:rFonts w:ascii="Helvetica" w:hAnsi="Helvetica" w:cs="Arial Hebrew Scholar"/>
        </w:rPr>
        <w:t xml:space="preserve"> </w:t>
      </w:r>
      <w:r w:rsidR="002629E7" w:rsidRPr="00BE0037">
        <w:rPr>
          <w:rFonts w:ascii="Helvetica" w:eastAsia="Calibri" w:hAnsi="Helvetica" w:cs="Calibri"/>
        </w:rPr>
        <w:t>hay</w:t>
      </w:r>
      <w:r w:rsidR="002629E7" w:rsidRPr="00BE0037">
        <w:rPr>
          <w:rFonts w:ascii="Helvetica" w:hAnsi="Helvetica" w:cs="Arial Hebrew Scholar"/>
        </w:rPr>
        <w:t xml:space="preserve"> </w:t>
      </w:r>
      <w:r w:rsidR="002629E7" w:rsidRPr="00BE0037">
        <w:rPr>
          <w:rFonts w:ascii="Helvetica" w:eastAsia="Calibri" w:hAnsi="Helvetica" w:cs="Calibri"/>
        </w:rPr>
        <w:t>muốn</w:t>
      </w:r>
      <w:r w:rsidR="002629E7" w:rsidRPr="00BE0037">
        <w:rPr>
          <w:rFonts w:ascii="Helvetica" w:hAnsi="Helvetica" w:cs="Arial Hebrew Scholar"/>
        </w:rPr>
        <w:t xml:space="preserve"> </w:t>
      </w:r>
      <w:r w:rsidR="002629E7" w:rsidRPr="00BE0037">
        <w:rPr>
          <w:rFonts w:ascii="Helvetica" w:eastAsia="Calibri" w:hAnsi="Helvetica" w:cs="Calibri"/>
        </w:rPr>
        <w:t>tìm</w:t>
      </w:r>
      <w:r w:rsidR="002629E7" w:rsidRPr="00BE0037">
        <w:rPr>
          <w:rFonts w:ascii="Helvetica" w:hAnsi="Helvetica" w:cs="Arial Hebrew Scholar"/>
        </w:rPr>
        <w:t xml:space="preserve"> </w:t>
      </w:r>
      <w:r w:rsidR="002629E7" w:rsidRPr="00BE0037">
        <w:rPr>
          <w:rFonts w:ascii="Helvetica" w:eastAsia="Calibri" w:hAnsi="Helvetica" w:cs="Calibri"/>
        </w:rPr>
        <w:t>hiểu</w:t>
      </w:r>
      <w:r w:rsidR="002629E7" w:rsidRPr="00BE0037">
        <w:rPr>
          <w:rFonts w:ascii="Helvetica" w:hAnsi="Helvetica" w:cs="Arial Hebrew Scholar"/>
        </w:rPr>
        <w:t xml:space="preserve"> </w:t>
      </w:r>
      <w:r w:rsidR="002629E7" w:rsidRPr="00BE0037">
        <w:rPr>
          <w:rFonts w:ascii="Helvetica" w:eastAsia="Calibri" w:hAnsi="Helvetica" w:cs="Calibri"/>
        </w:rPr>
        <w:t>về</w:t>
      </w:r>
      <w:r w:rsidR="002629E7" w:rsidRPr="00BE0037">
        <w:rPr>
          <w:rFonts w:ascii="Helvetica" w:hAnsi="Helvetica" w:cs="Arial Hebrew Scholar"/>
        </w:rPr>
        <w:t xml:space="preserve"> </w:t>
      </w:r>
      <w:r w:rsidR="002629E7" w:rsidRPr="00BE0037">
        <w:rPr>
          <w:rFonts w:ascii="Helvetica" w:eastAsia="Calibri" w:hAnsi="Helvetica" w:cs="Calibri"/>
        </w:rPr>
        <w:t>nguồn</w:t>
      </w:r>
      <w:r w:rsidR="002629E7" w:rsidRPr="00BE0037">
        <w:rPr>
          <w:rFonts w:ascii="Helvetica" w:hAnsi="Helvetica" w:cs="Arial Hebrew Scholar"/>
        </w:rPr>
        <w:t xml:space="preserve"> </w:t>
      </w:r>
      <w:r w:rsidR="002629E7" w:rsidRPr="00BE0037">
        <w:rPr>
          <w:rFonts w:ascii="Helvetica" w:eastAsia="Calibri" w:hAnsi="Helvetica" w:cs="Calibri"/>
        </w:rPr>
        <w:t>gốc</w:t>
      </w:r>
      <w:r w:rsidR="002629E7" w:rsidRPr="00BE0037">
        <w:rPr>
          <w:rFonts w:ascii="Helvetica" w:hAnsi="Helvetica" w:cs="Arial Hebrew Scholar"/>
        </w:rPr>
        <w:t xml:space="preserve"> </w:t>
      </w:r>
      <w:r w:rsidR="002629E7" w:rsidRPr="00BE0037">
        <w:rPr>
          <w:rFonts w:ascii="Helvetica" w:eastAsia="Calibri" w:hAnsi="Helvetica" w:cs="Calibri"/>
        </w:rPr>
        <w:t>xuất</w:t>
      </w:r>
      <w:r w:rsidR="002629E7" w:rsidRPr="00BE0037">
        <w:rPr>
          <w:rFonts w:ascii="Helvetica" w:hAnsi="Helvetica" w:cs="Arial Hebrew Scholar"/>
        </w:rPr>
        <w:t xml:space="preserve"> </w:t>
      </w:r>
      <w:r w:rsidR="002629E7" w:rsidRPr="00BE0037">
        <w:rPr>
          <w:rFonts w:ascii="Helvetica" w:eastAsia="Calibri" w:hAnsi="Helvetica" w:cs="Calibri"/>
        </w:rPr>
        <w:t>xứ</w:t>
      </w:r>
      <w:r w:rsidR="005B6143" w:rsidRPr="00BE0037">
        <w:rPr>
          <w:rFonts w:ascii="Helvetica" w:hAnsi="Helvetica" w:cs="Arial Hebrew Scholar"/>
        </w:rPr>
        <w:t xml:space="preserve">, </w:t>
      </w:r>
      <w:r w:rsidR="005B6143" w:rsidRPr="00BE0037">
        <w:rPr>
          <w:rFonts w:ascii="Helvetica" w:eastAsia="Calibri" w:hAnsi="Helvetica" w:cs="Calibri"/>
        </w:rPr>
        <w:t>người</w:t>
      </w:r>
      <w:r w:rsidR="005B6143" w:rsidRPr="00BE0037">
        <w:rPr>
          <w:rFonts w:ascii="Helvetica" w:hAnsi="Helvetica" w:cs="Arial Hebrew Scholar"/>
        </w:rPr>
        <w:t xml:space="preserve"> </w:t>
      </w:r>
      <w:r w:rsidR="005B6143" w:rsidRPr="00BE0037">
        <w:rPr>
          <w:rFonts w:ascii="Helvetica" w:eastAsia="Calibri" w:hAnsi="Helvetica" w:cs="Calibri"/>
        </w:rPr>
        <w:t>chơi</w:t>
      </w:r>
      <w:r w:rsidR="005B6143" w:rsidRPr="00BE0037">
        <w:rPr>
          <w:rFonts w:ascii="Helvetica" w:hAnsi="Helvetica" w:cs="Arial Hebrew Scholar"/>
        </w:rPr>
        <w:t xml:space="preserve"> </w:t>
      </w:r>
      <w:r w:rsidR="005B6143" w:rsidRPr="00BE0037">
        <w:rPr>
          <w:rFonts w:ascii="Helvetica" w:eastAsia="Calibri" w:hAnsi="Helvetica" w:cs="Calibri"/>
        </w:rPr>
        <w:t>có</w:t>
      </w:r>
      <w:r w:rsidR="005B6143" w:rsidRPr="00BE0037">
        <w:rPr>
          <w:rFonts w:ascii="Helvetica" w:hAnsi="Helvetica" w:cs="Arial Hebrew Scholar"/>
        </w:rPr>
        <w:t xml:space="preserve"> </w:t>
      </w:r>
      <w:r w:rsidR="005B6143" w:rsidRPr="00BE0037">
        <w:rPr>
          <w:rFonts w:ascii="Helvetica" w:eastAsia="Calibri" w:hAnsi="Helvetica" w:cs="Calibri"/>
        </w:rPr>
        <w:t>thể</w:t>
      </w:r>
      <w:r w:rsidR="005B6143" w:rsidRPr="00BE0037">
        <w:rPr>
          <w:rFonts w:ascii="Helvetica" w:hAnsi="Helvetica" w:cs="Arial Hebrew Scholar"/>
        </w:rPr>
        <w:t xml:space="preserve"> </w:t>
      </w:r>
      <w:r w:rsidR="005B6143" w:rsidRPr="00BE0037">
        <w:rPr>
          <w:rFonts w:ascii="Helvetica" w:eastAsia="Calibri" w:hAnsi="Helvetica" w:cs="Calibri"/>
        </w:rPr>
        <w:t>click</w:t>
      </w:r>
      <w:r w:rsidR="005B6143" w:rsidRPr="00BE0037">
        <w:rPr>
          <w:rFonts w:ascii="Helvetica" w:hAnsi="Helvetica" w:cs="Arial Hebrew Scholar"/>
        </w:rPr>
        <w:t xml:space="preserve"> </w:t>
      </w:r>
      <w:r w:rsidR="005B6143" w:rsidRPr="00BE0037">
        <w:rPr>
          <w:rFonts w:ascii="Helvetica" w:eastAsia="Calibri" w:hAnsi="Helvetica" w:cs="Calibri"/>
        </w:rPr>
        <w:t>vào</w:t>
      </w:r>
      <w:r w:rsidR="005B6143"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Game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tìm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hiểu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về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vua</w:t>
      </w:r>
      <w:r w:rsidR="00176118" w:rsidRPr="00BE0037">
        <w:rPr>
          <w:rFonts w:ascii="Helvetica" w:hAnsi="Helvetica" w:cs="Arial Hebrew Scholar"/>
        </w:rPr>
        <w:t>.</w:t>
      </w:r>
      <w:r w:rsidRPr="00BE0037">
        <w:rPr>
          <w:rFonts w:ascii="Helvetica" w:hAnsi="Helvetica" w:cs="Arial Hebrew Scholar"/>
        </w:rPr>
        <w:t xml:space="preserve"> </w:t>
      </w:r>
      <w:r w:rsidR="00176118" w:rsidRPr="00BE0037">
        <w:rPr>
          <w:rFonts w:ascii="Helvetica" w:eastAsia="Calibri" w:hAnsi="Helvetica" w:cs="Calibri"/>
        </w:rPr>
        <w:t>Còn</w:t>
      </w:r>
      <w:r w:rsidR="00176118" w:rsidRPr="00BE0037">
        <w:rPr>
          <w:rFonts w:ascii="Helvetica" w:hAnsi="Helvetica" w:cs="Arial Hebrew Scholar"/>
        </w:rPr>
        <w:t xml:space="preserve"> </w:t>
      </w:r>
      <w:r w:rsidR="00176118" w:rsidRPr="00BE0037">
        <w:rPr>
          <w:rFonts w:ascii="Helvetica" w:eastAsia="Calibri" w:hAnsi="Helvetica" w:cs="Calibri"/>
        </w:rPr>
        <w:t>nếu</w:t>
      </w:r>
      <w:r w:rsidR="00176118" w:rsidRPr="00BE0037">
        <w:rPr>
          <w:rFonts w:ascii="Helvetica" w:hAnsi="Helvetica" w:cs="Arial Hebrew Scholar"/>
        </w:rPr>
        <w:t xml:space="preserve"> </w:t>
      </w:r>
      <w:r w:rsidR="00176118" w:rsidRPr="00BE0037">
        <w:rPr>
          <w:rFonts w:ascii="Helvetica" w:eastAsia="Calibri" w:hAnsi="Helvetica" w:cs="Calibri"/>
        </w:rPr>
        <w:t>click</w:t>
      </w:r>
      <w:r w:rsidR="00176118" w:rsidRPr="00BE0037">
        <w:rPr>
          <w:rFonts w:ascii="Helvetica" w:hAnsi="Helvetica" w:cs="Arial Hebrew Scholar"/>
        </w:rPr>
        <w:t xml:space="preserve"> </w:t>
      </w:r>
      <w:r w:rsidR="00176118" w:rsidRPr="00BE0037">
        <w:rPr>
          <w:rFonts w:ascii="Helvetica" w:eastAsia="Calibri" w:hAnsi="Helvetica" w:cs="Calibri"/>
        </w:rPr>
        <w:t>vào</w:t>
      </w:r>
      <w:r w:rsidR="00176118" w:rsidRPr="00BE0037">
        <w:rPr>
          <w:rFonts w:ascii="Helvetica" w:hAnsi="Helvetica" w:cs="Arial Hebrew Scholar"/>
        </w:rPr>
        <w:t xml:space="preserve"> </w:t>
      </w:r>
      <w:r w:rsidR="00176118" w:rsidRPr="00BE0037">
        <w:rPr>
          <w:rFonts w:ascii="Helvetica" w:eastAsia="Calibri" w:hAnsi="Helvetica" w:cs="Calibri"/>
        </w:rPr>
        <w:t>Team</w:t>
      </w:r>
      <w:r w:rsidR="0046330F" w:rsidRPr="00BE0037">
        <w:rPr>
          <w:rFonts w:ascii="Helvetica" w:hAnsi="Helvetica" w:cs="Arial Hebrew Scholar"/>
        </w:rPr>
        <w:t xml:space="preserve">, </w:t>
      </w:r>
      <w:r w:rsidR="0046330F" w:rsidRPr="00BE0037">
        <w:rPr>
          <w:rFonts w:ascii="Helvetica" w:eastAsia="Calibri" w:hAnsi="Helvetica" w:cs="Calibri"/>
        </w:rPr>
        <w:t>người</w:t>
      </w:r>
      <w:r w:rsidR="0046330F" w:rsidRPr="00BE0037">
        <w:rPr>
          <w:rFonts w:ascii="Helvetica" w:hAnsi="Helvetica" w:cs="Arial Hebrew Scholar"/>
        </w:rPr>
        <w:t xml:space="preserve"> </w:t>
      </w:r>
      <w:r w:rsidR="0046330F" w:rsidRPr="00BE0037">
        <w:rPr>
          <w:rFonts w:ascii="Helvetica" w:eastAsia="Calibri" w:hAnsi="Helvetica" w:cs="Calibri"/>
        </w:rPr>
        <w:t>chơi</w:t>
      </w:r>
      <w:r w:rsidR="0046330F" w:rsidRPr="00BE0037">
        <w:rPr>
          <w:rFonts w:ascii="Helvetica" w:hAnsi="Helvetica" w:cs="Arial Hebrew Scholar"/>
        </w:rPr>
        <w:t xml:space="preserve"> </w:t>
      </w:r>
      <w:r w:rsidR="0046330F" w:rsidRPr="00BE0037">
        <w:rPr>
          <w:rFonts w:ascii="Helvetica" w:eastAsia="Calibri" w:hAnsi="Helvetica" w:cs="Calibri"/>
        </w:rPr>
        <w:t>sẽ</w:t>
      </w:r>
      <w:r w:rsidR="0046330F" w:rsidRPr="00BE0037">
        <w:rPr>
          <w:rFonts w:ascii="Helvetica" w:hAnsi="Helvetica" w:cs="Arial Hebrew Scholar"/>
        </w:rPr>
        <w:t xml:space="preserve"> </w:t>
      </w:r>
      <w:r w:rsidR="0046330F" w:rsidRPr="00BE0037">
        <w:rPr>
          <w:rFonts w:ascii="Helvetica" w:eastAsia="Calibri" w:hAnsi="Helvetica" w:cs="Calibri"/>
        </w:rPr>
        <w:t>nhìn</w:t>
      </w:r>
      <w:r w:rsidR="0046330F" w:rsidRPr="00BE0037">
        <w:rPr>
          <w:rFonts w:ascii="Helvetica" w:hAnsi="Helvetica" w:cs="Arial Hebrew Scholar"/>
        </w:rPr>
        <w:t xml:space="preserve"> </w:t>
      </w:r>
      <w:r w:rsidR="0046330F" w:rsidRPr="00BE0037">
        <w:rPr>
          <w:rFonts w:ascii="Helvetica" w:eastAsia="Calibri" w:hAnsi="Helvetica" w:cs="Calibri"/>
        </w:rPr>
        <w:t>thấy</w:t>
      </w:r>
      <w:r w:rsidR="0046330F" w:rsidRPr="00BE0037">
        <w:rPr>
          <w:rFonts w:ascii="Helvetica" w:hAnsi="Helvetica" w:cs="Arial Hebrew Scholar"/>
        </w:rPr>
        <w:t xml:space="preserve"> </w:t>
      </w:r>
      <w:r w:rsidR="0046330F" w:rsidRPr="00BE0037">
        <w:rPr>
          <w:rFonts w:ascii="Helvetica" w:eastAsia="Calibri" w:hAnsi="Helvetica" w:cs="Calibri"/>
        </w:rPr>
        <w:t>hình</w:t>
      </w:r>
      <w:r w:rsidR="0046330F" w:rsidRPr="00BE0037">
        <w:rPr>
          <w:rFonts w:ascii="Helvetica" w:hAnsi="Helvetica" w:cs="Arial Hebrew Scholar"/>
        </w:rPr>
        <w:t xml:space="preserve"> </w:t>
      </w:r>
      <w:r w:rsidR="0046330F" w:rsidRPr="00BE0037">
        <w:rPr>
          <w:rFonts w:ascii="Helvetica" w:eastAsia="Calibri" w:hAnsi="Helvetica" w:cs="Calibri"/>
        </w:rPr>
        <w:t>ảnh</w:t>
      </w:r>
      <w:r w:rsidR="0046330F" w:rsidRPr="00BE0037">
        <w:rPr>
          <w:rFonts w:ascii="Helvetica" w:hAnsi="Helvetica" w:cs="Arial Hebrew Scholar"/>
        </w:rPr>
        <w:t xml:space="preserve"> </w:t>
      </w:r>
      <w:r w:rsidR="0046330F" w:rsidRPr="00BE0037">
        <w:rPr>
          <w:rFonts w:ascii="Helvetica" w:eastAsia="Calibri" w:hAnsi="Helvetica" w:cs="Calibri"/>
        </w:rPr>
        <w:t>của</w:t>
      </w:r>
      <w:r w:rsidR="0046330F" w:rsidRPr="00BE0037">
        <w:rPr>
          <w:rFonts w:ascii="Helvetica" w:hAnsi="Helvetica" w:cs="Arial Hebrew Scholar"/>
        </w:rPr>
        <w:t xml:space="preserve"> </w:t>
      </w:r>
      <w:r w:rsidR="0046330F" w:rsidRPr="00BE0037">
        <w:rPr>
          <w:rFonts w:ascii="Helvetica" w:eastAsia="Calibri" w:hAnsi="Helvetica" w:cs="Calibri"/>
        </w:rPr>
        <w:t>cách</w:t>
      </w:r>
      <w:r w:rsidR="0046330F" w:rsidRPr="00BE0037">
        <w:rPr>
          <w:rFonts w:ascii="Helvetica" w:hAnsi="Helvetica" w:cs="Arial Hebrew Scholar"/>
        </w:rPr>
        <w:t xml:space="preserve"> </w:t>
      </w:r>
      <w:r w:rsidR="0046330F" w:rsidRPr="00BE0037">
        <w:rPr>
          <w:rFonts w:ascii="Helvetica" w:eastAsia="Calibri" w:hAnsi="Helvetica" w:cs="Calibri"/>
        </w:rPr>
        <w:t>thành</w:t>
      </w:r>
      <w:r w:rsidR="0046330F" w:rsidRPr="00BE0037">
        <w:rPr>
          <w:rFonts w:ascii="Helvetica" w:hAnsi="Helvetica" w:cs="Arial Hebrew Scholar"/>
        </w:rPr>
        <w:t xml:space="preserve"> </w:t>
      </w:r>
      <w:r w:rsidR="0046330F" w:rsidRPr="00BE0037">
        <w:rPr>
          <w:rFonts w:ascii="Helvetica" w:eastAsia="Calibri" w:hAnsi="Helvetica" w:cs="Calibri"/>
        </w:rPr>
        <w:t>viên</w:t>
      </w:r>
      <w:r w:rsidR="0046330F" w:rsidRPr="00BE0037">
        <w:rPr>
          <w:rFonts w:ascii="Helvetica" w:hAnsi="Helvetica" w:cs="Arial Hebrew Scholar"/>
        </w:rPr>
        <w:t xml:space="preserve"> </w:t>
      </w:r>
      <w:r w:rsidR="0046330F" w:rsidRPr="00BE0037">
        <w:rPr>
          <w:rFonts w:ascii="Helvetica" w:eastAsia="Calibri" w:hAnsi="Helvetica" w:cs="Calibri"/>
        </w:rPr>
        <w:t>trong</w:t>
      </w:r>
      <w:r w:rsidR="0046330F" w:rsidRPr="00BE0037">
        <w:rPr>
          <w:rFonts w:ascii="Helvetica" w:hAnsi="Helvetica" w:cs="Arial Hebrew Scholar"/>
        </w:rPr>
        <w:t xml:space="preserve"> </w:t>
      </w:r>
      <w:r w:rsidR="0046330F" w:rsidRPr="00BE0037">
        <w:rPr>
          <w:rFonts w:ascii="Helvetica" w:eastAsia="Calibri" w:hAnsi="Helvetica" w:cs="Calibri"/>
        </w:rPr>
        <w:t>nhóm</w:t>
      </w:r>
      <w:r w:rsidR="0046330F" w:rsidRPr="00BE0037">
        <w:rPr>
          <w:rFonts w:ascii="Helvetica" w:hAnsi="Helvetica" w:cs="Arial Hebrew Scholar"/>
        </w:rPr>
        <w:t xml:space="preserve"> </w:t>
      </w:r>
      <w:r w:rsidR="00674E74" w:rsidRPr="00BE0037">
        <w:rPr>
          <w:rFonts w:ascii="Helvetica" w:eastAsia="Calibri" w:hAnsi="Helvetica" w:cs="Calibri"/>
        </w:rPr>
        <w:t>thực</w:t>
      </w:r>
      <w:r w:rsidR="00674E74" w:rsidRPr="00BE0037">
        <w:rPr>
          <w:rFonts w:ascii="Helvetica" w:hAnsi="Helvetica" w:cs="Arial Hebrew Scholar"/>
        </w:rPr>
        <w:t xml:space="preserve"> </w:t>
      </w:r>
      <w:r w:rsidR="00674E74" w:rsidRPr="00BE0037">
        <w:rPr>
          <w:rFonts w:ascii="Helvetica" w:eastAsia="Calibri" w:hAnsi="Helvetica" w:cs="Calibri"/>
        </w:rPr>
        <w:t>hiện</w:t>
      </w:r>
      <w:r w:rsidR="00674E74" w:rsidRPr="00BE0037">
        <w:rPr>
          <w:rFonts w:ascii="Helvetica" w:hAnsi="Helvetica" w:cs="Arial Hebrew Scholar"/>
        </w:rPr>
        <w:t>.</w:t>
      </w:r>
    </w:p>
    <w:p w14:paraId="4AA67DC1" w14:textId="67A54135" w:rsidR="00AE04C9" w:rsidRPr="00BE0037" w:rsidRDefault="00724FA5" w:rsidP="47FE4FB4">
      <w:pPr>
        <w:pStyle w:val="oancuaDanhsach"/>
        <w:numPr>
          <w:ilvl w:val="1"/>
          <w:numId w:val="2"/>
        </w:numPr>
        <w:spacing w:line="360" w:lineRule="auto"/>
        <w:ind w:left="0" w:firstLine="426"/>
        <w:jc w:val="both"/>
        <w:outlineLvl w:val="1"/>
        <w:rPr>
          <w:rFonts w:ascii="Helvetica" w:hAnsi="Helvetica" w:cs="Arial Hebrew Scholar"/>
          <w:b/>
          <w:bCs/>
        </w:rPr>
      </w:pPr>
      <w:bookmarkStart w:id="61" w:name="_Toc486970903"/>
      <w:bookmarkStart w:id="62" w:name="_Toc486971308"/>
      <w:bookmarkStart w:id="63" w:name="_Toc486977383"/>
      <w:r w:rsidRPr="00BE0037">
        <w:rPr>
          <w:rFonts w:ascii="Helvetica" w:eastAsia="Calibri" w:hAnsi="Helvetica" w:cs="Calibri"/>
          <w:b/>
          <w:bCs/>
        </w:rPr>
        <w:t>CÀI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ĐẶT</w:t>
      </w:r>
      <w:bookmarkEnd w:id="61"/>
      <w:bookmarkEnd w:id="62"/>
      <w:bookmarkEnd w:id="63"/>
    </w:p>
    <w:p w14:paraId="0605013B" w14:textId="5DCD3D73" w:rsidR="0019469D" w:rsidRPr="00BE0037" w:rsidRDefault="2E623DC9" w:rsidP="2E623DC9">
      <w:pPr>
        <w:spacing w:line="360" w:lineRule="auto"/>
        <w:ind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Ứng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dụng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viết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bằng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ngôn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ngữ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</w:t>
      </w:r>
      <w:r w:rsidRPr="00BE0037">
        <w:rPr>
          <w:rFonts w:ascii="Helvetica" w:hAnsi="Helvetica" w:cs="Arial Hebrew Scholar"/>
        </w:rPr>
        <w:t>#.</w:t>
      </w:r>
    </w:p>
    <w:p w14:paraId="12B65DD6" w14:textId="5B02A7FC" w:rsidR="006C71F5" w:rsidRPr="00BE0037" w:rsidRDefault="2E623DC9" w:rsidP="2E623DC9">
      <w:pPr>
        <w:spacing w:line="360" w:lineRule="auto"/>
        <w:ind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Các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công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cụ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hỗ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trợ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bao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gồm</w:t>
      </w:r>
      <w:r w:rsidRPr="00BE0037">
        <w:rPr>
          <w:rFonts w:ascii="Helvetica" w:hAnsi="Helvetica" w:cs="Arial Hebrew Scholar"/>
        </w:rPr>
        <w:t>:</w:t>
      </w:r>
    </w:p>
    <w:p w14:paraId="6187FC91" w14:textId="4770E22B" w:rsidR="00CD08AF" w:rsidRPr="00BE0037" w:rsidRDefault="47FE4FB4" w:rsidP="47FE4FB4">
      <w:pPr>
        <w:pStyle w:val="oancuaDanhsach"/>
        <w:numPr>
          <w:ilvl w:val="0"/>
          <w:numId w:val="17"/>
        </w:numPr>
        <w:spacing w:line="360" w:lineRule="auto"/>
        <w:ind w:left="0"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Visual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Studio</w:t>
      </w:r>
    </w:p>
    <w:p w14:paraId="470535B1" w14:textId="018459E7" w:rsidR="00C31212" w:rsidRPr="00BE0037" w:rsidRDefault="47FE4FB4" w:rsidP="47FE4FB4">
      <w:pPr>
        <w:pStyle w:val="oancuaDanhsach"/>
        <w:numPr>
          <w:ilvl w:val="0"/>
          <w:numId w:val="17"/>
        </w:numPr>
        <w:spacing w:line="360" w:lineRule="auto"/>
        <w:ind w:left="0"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GitHub</w:t>
      </w:r>
    </w:p>
    <w:p w14:paraId="3D56B9F3" w14:textId="49440795" w:rsidR="00BD4ED6" w:rsidRPr="00BE0037" w:rsidRDefault="47FE4FB4" w:rsidP="47FE4FB4">
      <w:pPr>
        <w:pStyle w:val="oancuaDanhsach"/>
        <w:numPr>
          <w:ilvl w:val="0"/>
          <w:numId w:val="17"/>
        </w:numPr>
        <w:spacing w:line="360" w:lineRule="auto"/>
        <w:ind w:left="0"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Photoshop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CS</w:t>
      </w:r>
      <w:r w:rsidRPr="00BE0037">
        <w:rPr>
          <w:rFonts w:ascii="Helvetica" w:hAnsi="Helvetica" w:cs="Arial Hebrew Scholar"/>
        </w:rPr>
        <w:t>6</w:t>
      </w:r>
    </w:p>
    <w:p w14:paraId="092B7E39" w14:textId="29AF5390" w:rsidR="00B9403B" w:rsidRPr="00BE0037" w:rsidRDefault="47FE4FB4" w:rsidP="47FE4FB4">
      <w:pPr>
        <w:pStyle w:val="oancuaDanhsach"/>
        <w:numPr>
          <w:ilvl w:val="0"/>
          <w:numId w:val="17"/>
        </w:numPr>
        <w:spacing w:line="360" w:lineRule="auto"/>
        <w:ind w:left="0"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Word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Online</w:t>
      </w:r>
    </w:p>
    <w:p w14:paraId="5B53D21F" w14:textId="77777777" w:rsidR="003C40B0" w:rsidRPr="00BE0037" w:rsidRDefault="003C40B0" w:rsidP="00A34CF5">
      <w:pPr>
        <w:spacing w:line="360" w:lineRule="auto"/>
        <w:jc w:val="both"/>
        <w:rPr>
          <w:rFonts w:ascii="Helvetica" w:hAnsi="Helvetica" w:cs="Arial Hebrew Scholar"/>
          <w:b/>
        </w:rPr>
      </w:pPr>
    </w:p>
    <w:p w14:paraId="54C8517A" w14:textId="68428777" w:rsidR="00387829" w:rsidRPr="00BE0037" w:rsidRDefault="00DA2945" w:rsidP="2E623DC9">
      <w:pPr>
        <w:spacing w:line="360" w:lineRule="auto"/>
        <w:jc w:val="both"/>
        <w:rPr>
          <w:rFonts w:ascii="Helvetica" w:hAnsi="Helvetica" w:cs="Arial Hebrew Scholar"/>
          <w:b/>
          <w:bCs/>
        </w:rPr>
      </w:pPr>
      <w:r w:rsidRPr="00BE0037">
        <w:rPr>
          <w:rFonts w:ascii="Helvetica" w:hAnsi="Helvetica" w:cs="Arial Hebrew Scholar"/>
          <w:noProof/>
          <w:lang w:eastAsia="en-US"/>
        </w:rPr>
        <w:drawing>
          <wp:anchor distT="0" distB="0" distL="114300" distR="114300" simplePos="0" relativeHeight="251658259" behindDoc="0" locked="0" layoutInCell="1" allowOverlap="1" wp14:anchorId="2AA1B3C6" wp14:editId="00A14441">
            <wp:simplePos x="0" y="0"/>
            <wp:positionH relativeFrom="column">
              <wp:posOffset>3129915</wp:posOffset>
            </wp:positionH>
            <wp:positionV relativeFrom="paragraph">
              <wp:posOffset>258445</wp:posOffset>
            </wp:positionV>
            <wp:extent cx="711835" cy="295275"/>
            <wp:effectExtent l="0" t="0" r="0" b="9525"/>
            <wp:wrapThrough wrapText="bothSides">
              <wp:wrapPolygon edited="0">
                <wp:start x="0" y="0"/>
                <wp:lineTo x="0" y="20903"/>
                <wp:lineTo x="20810" y="20903"/>
                <wp:lineTo x="20810" y="0"/>
                <wp:lineTo x="0" y="0"/>
              </wp:wrapPolygon>
            </wp:wrapThrough>
            <wp:docPr id="154654339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61" t="25591" r="79657" b="69408"/>
                    <a:stretch/>
                  </pic:blipFill>
                  <pic:spPr bwMode="auto">
                    <a:xfrm>
                      <a:off x="0" y="0"/>
                      <a:ext cx="711835" cy="2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6AA3" w:rsidRPr="00BE0037">
        <w:rPr>
          <w:rFonts w:ascii="Helvetica" w:eastAsia="Calibri" w:hAnsi="Helvetica" w:cs="Calibri"/>
          <w:b/>
          <w:bCs/>
        </w:rPr>
        <w:t>Hướng</w:t>
      </w:r>
      <w:r w:rsidR="00226AA3" w:rsidRPr="00BE0037">
        <w:rPr>
          <w:rFonts w:ascii="Helvetica" w:hAnsi="Helvetica" w:cs="Arial Hebrew Scholar"/>
          <w:b/>
          <w:bCs/>
        </w:rPr>
        <w:t xml:space="preserve"> </w:t>
      </w:r>
      <w:r w:rsidR="00226AA3" w:rsidRPr="00BE0037">
        <w:rPr>
          <w:rFonts w:ascii="Helvetica" w:eastAsia="Calibri" w:hAnsi="Helvetica" w:cs="Calibri"/>
          <w:b/>
          <w:bCs/>
        </w:rPr>
        <w:t>dẫn</w:t>
      </w:r>
      <w:r w:rsidR="00226AA3" w:rsidRPr="00BE0037">
        <w:rPr>
          <w:rFonts w:ascii="Helvetica" w:hAnsi="Helvetica" w:cs="Arial Hebrew Scholar"/>
          <w:b/>
          <w:bCs/>
        </w:rPr>
        <w:t xml:space="preserve"> </w:t>
      </w:r>
      <w:r w:rsidR="00226AA3" w:rsidRPr="00BE0037">
        <w:rPr>
          <w:rFonts w:ascii="Helvetica" w:eastAsia="Calibri" w:hAnsi="Helvetica" w:cs="Calibri"/>
          <w:b/>
          <w:bCs/>
        </w:rPr>
        <w:t>cài</w:t>
      </w:r>
      <w:r w:rsidR="00226AA3" w:rsidRPr="00BE0037">
        <w:rPr>
          <w:rFonts w:ascii="Helvetica" w:hAnsi="Helvetica" w:cs="Arial Hebrew Scholar"/>
          <w:b/>
          <w:bCs/>
        </w:rPr>
        <w:t xml:space="preserve"> </w:t>
      </w:r>
      <w:r w:rsidR="00226AA3" w:rsidRPr="00BE0037">
        <w:rPr>
          <w:rFonts w:ascii="Helvetica" w:eastAsia="Calibri" w:hAnsi="Helvetica" w:cs="Calibri"/>
          <w:b/>
          <w:bCs/>
        </w:rPr>
        <w:t>đặt</w:t>
      </w:r>
      <w:r w:rsidR="00226AA3" w:rsidRPr="00BE0037">
        <w:rPr>
          <w:rFonts w:ascii="Helvetica" w:hAnsi="Helvetica" w:cs="Arial Hebrew Scholar"/>
          <w:b/>
          <w:bCs/>
        </w:rPr>
        <w:t xml:space="preserve"> </w:t>
      </w:r>
      <w:r w:rsidR="00226AA3" w:rsidRPr="00BE0037">
        <w:rPr>
          <w:rFonts w:ascii="Helvetica" w:eastAsia="Calibri" w:hAnsi="Helvetica" w:cs="Calibri"/>
          <w:b/>
          <w:bCs/>
        </w:rPr>
        <w:t>chương</w:t>
      </w:r>
      <w:r w:rsidR="00226AA3" w:rsidRPr="00BE0037">
        <w:rPr>
          <w:rFonts w:ascii="Helvetica" w:hAnsi="Helvetica" w:cs="Arial Hebrew Scholar"/>
          <w:b/>
          <w:bCs/>
        </w:rPr>
        <w:t xml:space="preserve"> </w:t>
      </w:r>
      <w:r w:rsidR="00226AA3" w:rsidRPr="00BE0037">
        <w:rPr>
          <w:rFonts w:ascii="Helvetica" w:eastAsia="Calibri" w:hAnsi="Helvetica" w:cs="Calibri"/>
          <w:b/>
          <w:bCs/>
        </w:rPr>
        <w:t>trình</w:t>
      </w:r>
      <w:r w:rsidR="00226AA3" w:rsidRPr="00BE0037">
        <w:rPr>
          <w:rFonts w:ascii="Helvetica" w:hAnsi="Helvetica" w:cs="Arial Hebrew Scholar"/>
          <w:b/>
          <w:bCs/>
        </w:rPr>
        <w:t>.</w:t>
      </w:r>
    </w:p>
    <w:p w14:paraId="7EB32114" w14:textId="15ACDE66" w:rsidR="000A588D" w:rsidRPr="00BE0037" w:rsidRDefault="2E623DC9" w:rsidP="2E623DC9">
      <w:pPr>
        <w:pStyle w:val="oancuaDanhsach"/>
        <w:spacing w:line="360" w:lineRule="auto"/>
        <w:ind w:left="0" w:firstLine="426"/>
        <w:rPr>
          <w:rFonts w:ascii="Helvetica" w:hAnsi="Helvetica" w:cs="Arial Hebrew Scholar"/>
          <w:noProof/>
        </w:rPr>
      </w:pPr>
      <w:r w:rsidRPr="00BE0037">
        <w:rPr>
          <w:rFonts w:ascii="Helvetica" w:eastAsia="Calibri" w:hAnsi="Helvetica" w:cs="Calibri"/>
          <w:i/>
          <w:iCs/>
        </w:rPr>
        <w:t>Bước</w:t>
      </w:r>
      <w:r w:rsidRPr="00BE0037">
        <w:rPr>
          <w:rFonts w:ascii="Helvetica" w:hAnsi="Helvetica" w:cs="Arial Hebrew Scholar"/>
          <w:i/>
          <w:iCs/>
        </w:rPr>
        <w:t xml:space="preserve"> 1: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</w:rPr>
        <w:t>Nháy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đúp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chuột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vào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biểu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tượng</w:t>
      </w:r>
    </w:p>
    <w:p w14:paraId="437867E4" w14:textId="227AB3CA" w:rsidR="00C759A7" w:rsidRPr="00BE0037" w:rsidRDefault="2E623DC9" w:rsidP="2E623DC9">
      <w:pPr>
        <w:pStyle w:val="oancuaDanhsach"/>
        <w:spacing w:line="360" w:lineRule="auto"/>
        <w:ind w:left="0" w:firstLine="426"/>
        <w:rPr>
          <w:rFonts w:ascii="Helvetica" w:hAnsi="Helvetica" w:cs="Arial Hebrew Scholar"/>
          <w:noProof/>
        </w:rPr>
      </w:pPr>
      <w:r w:rsidRPr="00BE0037">
        <w:rPr>
          <w:rFonts w:ascii="Helvetica" w:eastAsia="Calibri" w:hAnsi="Helvetica" w:cs="Calibri"/>
          <w:i/>
          <w:iCs/>
        </w:rPr>
        <w:t>Bước</w:t>
      </w:r>
      <w:r w:rsidRPr="00BE0037">
        <w:rPr>
          <w:rFonts w:ascii="Helvetica" w:hAnsi="Helvetica" w:cs="Arial Hebrew Scholar"/>
          <w:i/>
          <w:iCs/>
        </w:rPr>
        <w:t xml:space="preserve"> 2: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Sau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khi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chương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trình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chạy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và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hiện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ra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bảng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như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trong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hình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thì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ta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chọn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Run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để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bắt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đầu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cài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đặt</w:t>
      </w:r>
      <w:r w:rsidRPr="00BE0037">
        <w:rPr>
          <w:rFonts w:ascii="Helvetica" w:hAnsi="Helvetica" w:cs="Arial Hebrew Scholar"/>
          <w:noProof/>
        </w:rPr>
        <w:t>.</w:t>
      </w:r>
    </w:p>
    <w:p w14:paraId="3DF0AE04" w14:textId="3E926A75" w:rsidR="00914096" w:rsidRPr="00BE0037" w:rsidRDefault="00914096" w:rsidP="000A588D">
      <w:pPr>
        <w:spacing w:line="360" w:lineRule="auto"/>
        <w:jc w:val="center"/>
        <w:rPr>
          <w:rFonts w:ascii="Helvetica" w:hAnsi="Helvetica" w:cs="Arial Hebrew Scholar"/>
        </w:rPr>
      </w:pPr>
      <w:r w:rsidRPr="00BE0037">
        <w:rPr>
          <w:rFonts w:ascii="Helvetica" w:hAnsi="Helvetica" w:cs="Arial Hebrew Scholar"/>
          <w:noProof/>
          <w:lang w:eastAsia="en-US"/>
        </w:rPr>
        <w:drawing>
          <wp:inline distT="0" distB="0" distL="0" distR="0" wp14:anchorId="38CFCD73" wp14:editId="04EBED30">
            <wp:extent cx="3466724" cy="1981200"/>
            <wp:effectExtent l="0" t="0" r="635" b="0"/>
            <wp:docPr id="123290438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76" t="25003" r="32525" b="40032"/>
                    <a:stretch/>
                  </pic:blipFill>
                  <pic:spPr bwMode="auto">
                    <a:xfrm>
                      <a:off x="0" y="0"/>
                      <a:ext cx="3488214" cy="1993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E44F2" w14:textId="16763B70" w:rsidR="00C759A7" w:rsidRPr="00BE0037" w:rsidRDefault="00A34CF5" w:rsidP="00C759A7">
      <w:pPr>
        <w:spacing w:line="360" w:lineRule="auto"/>
        <w:jc w:val="both"/>
        <w:rPr>
          <w:rFonts w:ascii="Helvetica" w:hAnsi="Helvetica" w:cs="Arial Hebrew Scholar"/>
        </w:rPr>
      </w:pPr>
      <w:r w:rsidRPr="00BE0037">
        <w:rPr>
          <w:rFonts w:ascii="Helvetica" w:hAnsi="Helvetica" w:cs="Arial Hebrew Scholar"/>
        </w:rPr>
        <w:tab/>
      </w:r>
    </w:p>
    <w:p w14:paraId="379A04FB" w14:textId="77777777" w:rsidR="003C40B0" w:rsidRPr="00BE0037" w:rsidRDefault="003C40B0" w:rsidP="003C40B0">
      <w:pPr>
        <w:spacing w:line="360" w:lineRule="auto"/>
        <w:jc w:val="both"/>
        <w:rPr>
          <w:rFonts w:ascii="Helvetica" w:hAnsi="Helvetica" w:cs="Arial Hebrew Scholar"/>
          <w:i/>
        </w:rPr>
      </w:pPr>
    </w:p>
    <w:p w14:paraId="71B50CBE" w14:textId="33FCD76B" w:rsidR="0043057B" w:rsidRPr="00BE0037" w:rsidRDefault="00336946" w:rsidP="2E623DC9">
      <w:pPr>
        <w:spacing w:line="360" w:lineRule="auto"/>
        <w:jc w:val="both"/>
        <w:rPr>
          <w:rFonts w:ascii="Helvetica" w:hAnsi="Helvetica" w:cs="Arial Hebrew Scholar"/>
        </w:rPr>
      </w:pPr>
      <w:r w:rsidRPr="00BE0037">
        <w:rPr>
          <w:rFonts w:ascii="Helvetica" w:hAnsi="Helvetica" w:cs="Arial Hebrew Scholar"/>
          <w:i/>
        </w:rPr>
        <w:tab/>
      </w:r>
      <w:r w:rsidR="00C759A7" w:rsidRPr="00BE0037">
        <w:rPr>
          <w:rFonts w:ascii="Helvetica" w:eastAsia="Calibri" w:hAnsi="Helvetica" w:cs="Calibri"/>
          <w:i/>
          <w:iCs/>
        </w:rPr>
        <w:t>Bước</w:t>
      </w:r>
      <w:r w:rsidR="00C759A7" w:rsidRPr="00BE0037">
        <w:rPr>
          <w:rFonts w:ascii="Helvetica" w:hAnsi="Helvetica" w:cs="Arial Hebrew Scholar"/>
          <w:i/>
          <w:iCs/>
        </w:rPr>
        <w:t xml:space="preserve"> 3:</w:t>
      </w:r>
      <w:r w:rsidR="00C759A7" w:rsidRPr="00BE0037">
        <w:rPr>
          <w:rFonts w:ascii="Helvetica" w:hAnsi="Helvetica" w:cs="Arial Hebrew Scholar"/>
        </w:rPr>
        <w:t xml:space="preserve"> </w:t>
      </w:r>
      <w:r w:rsidR="00440A73" w:rsidRPr="00BE0037">
        <w:rPr>
          <w:rFonts w:ascii="Helvetica" w:eastAsia="Calibri" w:hAnsi="Helvetica" w:cs="Calibri"/>
        </w:rPr>
        <w:t>Sau</w:t>
      </w:r>
      <w:r w:rsidR="00440A73" w:rsidRPr="00BE0037">
        <w:rPr>
          <w:rFonts w:ascii="Helvetica" w:hAnsi="Helvetica" w:cs="Arial Hebrew Scholar"/>
        </w:rPr>
        <w:t xml:space="preserve"> </w:t>
      </w:r>
      <w:r w:rsidR="00440A73" w:rsidRPr="00BE0037">
        <w:rPr>
          <w:rFonts w:ascii="Helvetica" w:eastAsia="Calibri" w:hAnsi="Helvetica" w:cs="Calibri"/>
        </w:rPr>
        <w:t>khi</w:t>
      </w:r>
      <w:r w:rsidR="00440A73" w:rsidRPr="00BE0037">
        <w:rPr>
          <w:rFonts w:ascii="Helvetica" w:hAnsi="Helvetica" w:cs="Arial Hebrew Scholar"/>
        </w:rPr>
        <w:t xml:space="preserve"> </w:t>
      </w:r>
      <w:r w:rsidR="00440A73" w:rsidRPr="00BE0037">
        <w:rPr>
          <w:rFonts w:ascii="Helvetica" w:eastAsia="Calibri" w:hAnsi="Helvetica" w:cs="Calibri"/>
        </w:rPr>
        <w:t>chọn</w:t>
      </w:r>
      <w:r w:rsidR="00440A73" w:rsidRPr="00BE0037">
        <w:rPr>
          <w:rFonts w:ascii="Helvetica" w:hAnsi="Helvetica" w:cs="Arial Hebrew Scholar"/>
        </w:rPr>
        <w:t xml:space="preserve"> </w:t>
      </w:r>
      <w:r w:rsidR="00440A73" w:rsidRPr="00BE0037">
        <w:rPr>
          <w:rFonts w:ascii="Helvetica" w:eastAsia="Calibri" w:hAnsi="Helvetica" w:cs="Calibri"/>
        </w:rPr>
        <w:t>Run</w:t>
      </w:r>
      <w:r w:rsidR="00440A73" w:rsidRPr="00BE0037">
        <w:rPr>
          <w:rFonts w:ascii="Helvetica" w:hAnsi="Helvetica" w:cs="Arial Hebrew Scholar"/>
        </w:rPr>
        <w:t xml:space="preserve">, </w:t>
      </w:r>
      <w:r w:rsidR="00440A73" w:rsidRPr="00BE0037">
        <w:rPr>
          <w:rFonts w:ascii="Helvetica" w:eastAsia="Calibri" w:hAnsi="Helvetica" w:cs="Calibri"/>
        </w:rPr>
        <w:t>chương</w:t>
      </w:r>
      <w:r w:rsidR="00440A73" w:rsidRPr="00BE0037">
        <w:rPr>
          <w:rFonts w:ascii="Helvetica" w:hAnsi="Helvetica" w:cs="Arial Hebrew Scholar"/>
        </w:rPr>
        <w:t xml:space="preserve"> </w:t>
      </w:r>
      <w:r w:rsidR="00440A73" w:rsidRPr="00BE0037">
        <w:rPr>
          <w:rFonts w:ascii="Helvetica" w:eastAsia="Calibri" w:hAnsi="Helvetica" w:cs="Calibri"/>
        </w:rPr>
        <w:t>trình</w:t>
      </w:r>
      <w:r w:rsidR="00440A73" w:rsidRPr="00BE0037">
        <w:rPr>
          <w:rFonts w:ascii="Helvetica" w:hAnsi="Helvetica" w:cs="Arial Hebrew Scholar"/>
        </w:rPr>
        <w:t xml:space="preserve"> </w:t>
      </w:r>
      <w:r w:rsidR="00440A73" w:rsidRPr="00BE0037">
        <w:rPr>
          <w:rFonts w:ascii="Helvetica" w:eastAsia="Calibri" w:hAnsi="Helvetica" w:cs="Calibri"/>
        </w:rPr>
        <w:t>sẽ</w:t>
      </w:r>
      <w:r w:rsidR="00440A73" w:rsidRPr="00BE0037">
        <w:rPr>
          <w:rFonts w:ascii="Helvetica" w:hAnsi="Helvetica" w:cs="Arial Hebrew Scholar"/>
        </w:rPr>
        <w:t xml:space="preserve"> </w:t>
      </w:r>
      <w:r w:rsidR="00440A73" w:rsidRPr="00BE0037">
        <w:rPr>
          <w:rFonts w:ascii="Helvetica" w:eastAsia="Calibri" w:hAnsi="Helvetica" w:cs="Calibri"/>
        </w:rPr>
        <w:t>hiện</w:t>
      </w:r>
      <w:r w:rsidR="00440A73" w:rsidRPr="00BE0037">
        <w:rPr>
          <w:rFonts w:ascii="Helvetica" w:hAnsi="Helvetica" w:cs="Arial Hebrew Scholar"/>
        </w:rPr>
        <w:t xml:space="preserve"> </w:t>
      </w:r>
      <w:r w:rsidR="00440A73" w:rsidRPr="00BE0037">
        <w:rPr>
          <w:rFonts w:ascii="Helvetica" w:eastAsia="Calibri" w:hAnsi="Helvetica" w:cs="Calibri"/>
        </w:rPr>
        <w:t>ra</w:t>
      </w:r>
      <w:r w:rsidR="00440A73" w:rsidRPr="00BE0037">
        <w:rPr>
          <w:rFonts w:ascii="Helvetica" w:hAnsi="Helvetica" w:cs="Arial Hebrew Scholar"/>
        </w:rPr>
        <w:t xml:space="preserve"> </w:t>
      </w:r>
      <w:r w:rsidR="00440A73" w:rsidRPr="00BE0037">
        <w:rPr>
          <w:rFonts w:ascii="Helvetica" w:eastAsia="Calibri" w:hAnsi="Helvetica" w:cs="Calibri"/>
        </w:rPr>
        <w:t>bảng</w:t>
      </w:r>
      <w:r w:rsidR="00440A73" w:rsidRPr="00BE0037">
        <w:rPr>
          <w:rFonts w:ascii="Helvetica" w:hAnsi="Helvetica" w:cs="Arial Hebrew Scholar"/>
        </w:rPr>
        <w:t xml:space="preserve"> </w:t>
      </w:r>
      <w:r w:rsidR="00440A73" w:rsidRPr="00BE0037">
        <w:rPr>
          <w:rFonts w:ascii="Helvetica" w:eastAsia="Calibri" w:hAnsi="Helvetica" w:cs="Calibri"/>
        </w:rPr>
        <w:t>như</w:t>
      </w:r>
      <w:r w:rsidR="00440A73" w:rsidRPr="00BE0037">
        <w:rPr>
          <w:rFonts w:ascii="Helvetica" w:hAnsi="Helvetica" w:cs="Arial Hebrew Scholar"/>
        </w:rPr>
        <w:t xml:space="preserve"> </w:t>
      </w:r>
      <w:r w:rsidR="00440A73" w:rsidRPr="00BE0037">
        <w:rPr>
          <w:rFonts w:ascii="Helvetica" w:eastAsia="Calibri" w:hAnsi="Helvetica" w:cs="Calibri"/>
        </w:rPr>
        <w:t>bên</w:t>
      </w:r>
      <w:r w:rsidR="00440A73" w:rsidRPr="00BE0037">
        <w:rPr>
          <w:rFonts w:ascii="Helvetica" w:hAnsi="Helvetica" w:cs="Arial Hebrew Scholar"/>
        </w:rPr>
        <w:t xml:space="preserve"> </w:t>
      </w:r>
      <w:r w:rsidR="00440A73" w:rsidRPr="00BE0037">
        <w:rPr>
          <w:rFonts w:ascii="Helvetica" w:eastAsia="Calibri" w:hAnsi="Helvetica" w:cs="Calibri"/>
        </w:rPr>
        <w:t>dưới</w:t>
      </w:r>
      <w:r w:rsidR="00440A73" w:rsidRPr="00BE0037">
        <w:rPr>
          <w:rFonts w:ascii="Helvetica" w:hAnsi="Helvetica" w:cs="Arial Hebrew Scholar"/>
        </w:rPr>
        <w:t xml:space="preserve">. </w:t>
      </w:r>
      <w:r w:rsidR="00440A73" w:rsidRPr="00BE0037">
        <w:rPr>
          <w:rFonts w:ascii="Helvetica" w:eastAsia="Calibri" w:hAnsi="Helvetica" w:cs="Calibri"/>
        </w:rPr>
        <w:t>Ta</w:t>
      </w:r>
      <w:r w:rsidR="00440A73" w:rsidRPr="00BE0037">
        <w:rPr>
          <w:rFonts w:ascii="Helvetica" w:hAnsi="Helvetica" w:cs="Arial Hebrew Scholar"/>
        </w:rPr>
        <w:t xml:space="preserve"> </w:t>
      </w:r>
      <w:r w:rsidR="00440A73" w:rsidRPr="00BE0037">
        <w:rPr>
          <w:rFonts w:ascii="Helvetica" w:eastAsia="Calibri" w:hAnsi="Helvetica" w:cs="Calibri"/>
        </w:rPr>
        <w:t>bấm</w:t>
      </w:r>
      <w:r w:rsidR="00440A73" w:rsidRPr="00BE0037">
        <w:rPr>
          <w:rFonts w:ascii="Helvetica" w:hAnsi="Helvetica" w:cs="Arial Hebrew Scholar"/>
        </w:rPr>
        <w:t xml:space="preserve"> </w:t>
      </w:r>
      <w:r w:rsidR="00440A73" w:rsidRPr="00BE0037">
        <w:rPr>
          <w:rFonts w:ascii="Helvetica" w:eastAsia="Calibri" w:hAnsi="Helvetica" w:cs="Calibri"/>
        </w:rPr>
        <w:t>chọn</w:t>
      </w:r>
      <w:r w:rsidR="00440A73" w:rsidRPr="00BE0037">
        <w:rPr>
          <w:rFonts w:ascii="Helvetica" w:hAnsi="Helvetica" w:cs="Arial Hebrew Scholar"/>
        </w:rPr>
        <w:t xml:space="preserve"> </w:t>
      </w:r>
      <w:r w:rsidR="00440A73" w:rsidRPr="00BE0037">
        <w:rPr>
          <w:rFonts w:ascii="Helvetica" w:eastAsia="Calibri" w:hAnsi="Helvetica" w:cs="Calibri"/>
        </w:rPr>
        <w:t>Browse</w:t>
      </w:r>
      <w:r w:rsidR="00440A73" w:rsidRPr="00BE0037">
        <w:rPr>
          <w:rFonts w:ascii="Helvetica" w:hAnsi="Helvetica" w:cs="Arial Hebrew Scholar"/>
        </w:rPr>
        <w:t xml:space="preserve"> </w:t>
      </w:r>
      <w:r w:rsidR="00440A73" w:rsidRPr="00BE0037">
        <w:rPr>
          <w:rFonts w:ascii="Helvetica" w:eastAsia="Calibri" w:hAnsi="Helvetica" w:cs="Calibri"/>
        </w:rPr>
        <w:t>để</w:t>
      </w:r>
      <w:r w:rsidR="00440A73" w:rsidRPr="00BE0037">
        <w:rPr>
          <w:rFonts w:ascii="Helvetica" w:hAnsi="Helvetica" w:cs="Arial Hebrew Scholar"/>
        </w:rPr>
        <w:t xml:space="preserve"> </w:t>
      </w:r>
      <w:r w:rsidR="00440A73" w:rsidRPr="00BE0037">
        <w:rPr>
          <w:rFonts w:ascii="Helvetica" w:eastAsia="Calibri" w:hAnsi="Helvetica" w:cs="Calibri"/>
        </w:rPr>
        <w:t>chọn</w:t>
      </w:r>
      <w:r w:rsidR="00440A73" w:rsidRPr="00BE0037">
        <w:rPr>
          <w:rFonts w:ascii="Helvetica" w:hAnsi="Helvetica" w:cs="Arial Hebrew Scholar"/>
        </w:rPr>
        <w:t xml:space="preserve"> </w:t>
      </w:r>
      <w:r w:rsidR="00440A73" w:rsidRPr="00BE0037">
        <w:rPr>
          <w:rFonts w:ascii="Helvetica" w:eastAsia="Calibri" w:hAnsi="Helvetica" w:cs="Calibri"/>
        </w:rPr>
        <w:t>nơi</w:t>
      </w:r>
      <w:r w:rsidR="00440A73" w:rsidRPr="00BE0037">
        <w:rPr>
          <w:rFonts w:ascii="Helvetica" w:hAnsi="Helvetica" w:cs="Arial Hebrew Scholar"/>
        </w:rPr>
        <w:t xml:space="preserve"> </w:t>
      </w:r>
      <w:r w:rsidR="0043057B" w:rsidRPr="00BE0037">
        <w:rPr>
          <w:rFonts w:ascii="Helvetica" w:eastAsia="Calibri" w:hAnsi="Helvetica" w:cs="Calibri"/>
        </w:rPr>
        <w:t>cài</w:t>
      </w:r>
      <w:r w:rsidR="0043057B" w:rsidRPr="00BE0037">
        <w:rPr>
          <w:rFonts w:ascii="Helvetica" w:hAnsi="Helvetica" w:cs="Arial Hebrew Scholar"/>
        </w:rPr>
        <w:t xml:space="preserve"> </w:t>
      </w:r>
      <w:r w:rsidR="0043057B" w:rsidRPr="00BE0037">
        <w:rPr>
          <w:rFonts w:ascii="Helvetica" w:eastAsia="Calibri" w:hAnsi="Helvetica" w:cs="Calibri"/>
        </w:rPr>
        <w:t>đặt</w:t>
      </w:r>
      <w:r w:rsidR="0043057B" w:rsidRPr="00BE0037">
        <w:rPr>
          <w:rFonts w:ascii="Helvetica" w:hAnsi="Helvetica" w:cs="Arial Hebrew Scholar"/>
        </w:rPr>
        <w:t xml:space="preserve"> </w:t>
      </w:r>
      <w:r w:rsidR="0043057B" w:rsidRPr="00BE0037">
        <w:rPr>
          <w:rFonts w:ascii="Helvetica" w:eastAsia="Calibri" w:hAnsi="Helvetica" w:cs="Calibri"/>
        </w:rPr>
        <w:t>chương</w:t>
      </w:r>
      <w:r w:rsidR="0043057B" w:rsidRPr="00BE0037">
        <w:rPr>
          <w:rFonts w:ascii="Helvetica" w:hAnsi="Helvetica" w:cs="Arial Hebrew Scholar"/>
        </w:rPr>
        <w:t xml:space="preserve"> </w:t>
      </w:r>
      <w:r w:rsidR="0043057B" w:rsidRPr="00BE0037">
        <w:rPr>
          <w:rFonts w:ascii="Helvetica" w:eastAsia="Calibri" w:hAnsi="Helvetica" w:cs="Calibri"/>
        </w:rPr>
        <w:t>trình</w:t>
      </w:r>
      <w:r w:rsidR="0043057B" w:rsidRPr="00BE0037">
        <w:rPr>
          <w:rFonts w:ascii="Helvetica" w:hAnsi="Helvetica" w:cs="Arial Hebrew Scholar"/>
        </w:rPr>
        <w:t xml:space="preserve"> </w:t>
      </w:r>
      <w:r w:rsidR="0043057B" w:rsidRPr="00BE0037">
        <w:rPr>
          <w:rFonts w:ascii="Helvetica" w:eastAsia="Calibri" w:hAnsi="Helvetica" w:cs="Calibri"/>
        </w:rPr>
        <w:t>Game</w:t>
      </w:r>
      <w:r w:rsidR="0043057B" w:rsidRPr="00BE0037">
        <w:rPr>
          <w:rFonts w:ascii="Helvetica" w:hAnsi="Helvetica" w:cs="Arial Hebrew Scholar"/>
        </w:rPr>
        <w:t xml:space="preserve"> </w:t>
      </w:r>
      <w:r w:rsidR="0043057B" w:rsidRPr="00BE0037">
        <w:rPr>
          <w:rFonts w:ascii="Helvetica" w:eastAsia="Calibri" w:hAnsi="Helvetica" w:cs="Calibri"/>
        </w:rPr>
        <w:t>Cờ</w:t>
      </w:r>
      <w:r w:rsidR="0043057B" w:rsidRPr="00BE0037">
        <w:rPr>
          <w:rFonts w:ascii="Helvetica" w:hAnsi="Helvetica" w:cs="Arial Hebrew Scholar"/>
        </w:rPr>
        <w:t xml:space="preserve"> </w:t>
      </w:r>
      <w:r w:rsidR="0043057B" w:rsidRPr="00BE0037">
        <w:rPr>
          <w:rFonts w:ascii="Helvetica" w:eastAsia="Calibri" w:hAnsi="Helvetica" w:cs="Calibri"/>
        </w:rPr>
        <w:t>vua</w:t>
      </w:r>
      <w:r w:rsidR="0043057B" w:rsidRPr="00BE0037">
        <w:rPr>
          <w:rFonts w:ascii="Helvetica" w:hAnsi="Helvetica" w:cs="Arial Hebrew Scholar"/>
        </w:rPr>
        <w:t>.</w:t>
      </w:r>
    </w:p>
    <w:p w14:paraId="30FB0996" w14:textId="4F02AAE4" w:rsidR="008E75B5" w:rsidRPr="00BE0037" w:rsidRDefault="00C759A7" w:rsidP="008E75B5">
      <w:pPr>
        <w:spacing w:line="360" w:lineRule="auto"/>
        <w:ind w:firstLine="720"/>
        <w:jc w:val="center"/>
        <w:rPr>
          <w:rFonts w:ascii="Helvetica" w:hAnsi="Helvetica" w:cs="Arial Hebrew Scholar"/>
        </w:rPr>
      </w:pPr>
      <w:r w:rsidRPr="00BE0037">
        <w:rPr>
          <w:rFonts w:ascii="Helvetica" w:hAnsi="Helvetica" w:cs="Arial Hebrew Scholar"/>
          <w:noProof/>
          <w:lang w:eastAsia="en-US"/>
        </w:rPr>
        <w:drawing>
          <wp:inline distT="0" distB="0" distL="0" distR="0" wp14:anchorId="0925126C" wp14:editId="2594D2F9">
            <wp:extent cx="4038600" cy="3355656"/>
            <wp:effectExtent l="0" t="0" r="0" b="0"/>
            <wp:docPr id="1546543400" name="Picture 1546543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1808" t="19706" r="31374" b="25882"/>
                    <a:stretch/>
                  </pic:blipFill>
                  <pic:spPr bwMode="auto">
                    <a:xfrm>
                      <a:off x="0" y="0"/>
                      <a:ext cx="4057519" cy="337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08B9D" w14:textId="18D33926" w:rsidR="0043057B" w:rsidRPr="00BE0037" w:rsidRDefault="2E623DC9" w:rsidP="2E623DC9">
      <w:pPr>
        <w:spacing w:line="360" w:lineRule="auto"/>
        <w:ind w:firstLine="720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  <w:i/>
          <w:iCs/>
        </w:rPr>
        <w:t>Bước</w:t>
      </w:r>
      <w:r w:rsidRPr="00BE0037">
        <w:rPr>
          <w:rFonts w:ascii="Helvetica" w:hAnsi="Helvetica" w:cs="Arial Hebrew Scholar"/>
          <w:i/>
          <w:iCs/>
        </w:rPr>
        <w:t xml:space="preserve"> 4: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Sau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bấm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chọn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Browse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chương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trình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sẽ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hiện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ra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bảng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sau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bạn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lựa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chọn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nơi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cài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đặt</w:t>
      </w:r>
      <w:r w:rsidRPr="00BE0037">
        <w:rPr>
          <w:rFonts w:ascii="Helvetica" w:hAnsi="Helvetica" w:cs="Arial Hebrew Scholar"/>
        </w:rPr>
        <w:t xml:space="preserve">. </w:t>
      </w:r>
      <w:r w:rsidRPr="00BE0037">
        <w:rPr>
          <w:rFonts w:ascii="Helvetica" w:eastAsia="Calibri" w:hAnsi="Helvetica" w:cs="Calibri"/>
        </w:rPr>
        <w:t>Sau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chọn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xong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nhấn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OK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xác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nhận</w:t>
      </w:r>
      <w:r w:rsidRPr="00BE0037">
        <w:rPr>
          <w:rFonts w:ascii="Helvetica" w:hAnsi="Helvetica" w:cs="Arial Hebrew Scholar"/>
        </w:rPr>
        <w:t>.</w:t>
      </w:r>
    </w:p>
    <w:p w14:paraId="67AE43D2" w14:textId="7CF16DC3" w:rsidR="0025372D" w:rsidRPr="00BE0037" w:rsidRDefault="00295C89" w:rsidP="008E75B5">
      <w:pPr>
        <w:pStyle w:val="oancuaDanhsach"/>
        <w:spacing w:line="360" w:lineRule="auto"/>
        <w:ind w:left="0" w:firstLine="426"/>
        <w:jc w:val="center"/>
        <w:rPr>
          <w:rFonts w:ascii="Helvetica" w:hAnsi="Helvetica" w:cs="Arial Hebrew Scholar"/>
        </w:rPr>
      </w:pPr>
      <w:r w:rsidRPr="00BE0037">
        <w:rPr>
          <w:rFonts w:ascii="Helvetica" w:hAnsi="Helvetica" w:cs="Arial Hebrew Scholar"/>
          <w:noProof/>
          <w:lang w:eastAsia="en-US"/>
        </w:rPr>
        <w:drawing>
          <wp:inline distT="0" distB="0" distL="0" distR="0" wp14:anchorId="550CBE8F" wp14:editId="774BAEED">
            <wp:extent cx="3971925" cy="3195194"/>
            <wp:effectExtent l="0" t="0" r="0" b="5715"/>
            <wp:docPr id="1546543394" name="Picture 1546543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1419" t="20882" r="31374" b="25883"/>
                    <a:stretch/>
                  </pic:blipFill>
                  <pic:spPr bwMode="auto">
                    <a:xfrm>
                      <a:off x="0" y="0"/>
                      <a:ext cx="4000384" cy="3218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582FA" w14:textId="1DDB6280" w:rsidR="008E75B5" w:rsidRPr="00BE0037" w:rsidRDefault="008E75B5" w:rsidP="0025372D">
      <w:pPr>
        <w:pStyle w:val="oancuaDanhsach"/>
        <w:spacing w:line="360" w:lineRule="auto"/>
        <w:ind w:left="0" w:firstLine="426"/>
        <w:rPr>
          <w:rFonts w:ascii="Helvetica" w:hAnsi="Helvetica" w:cs="Arial Hebrew Scholar"/>
        </w:rPr>
      </w:pPr>
    </w:p>
    <w:p w14:paraId="7290A4D1" w14:textId="77777777" w:rsidR="003C40B0" w:rsidRPr="00BE0037" w:rsidRDefault="003C40B0" w:rsidP="0025372D">
      <w:pPr>
        <w:pStyle w:val="oancuaDanhsach"/>
        <w:spacing w:line="360" w:lineRule="auto"/>
        <w:ind w:left="0" w:firstLine="426"/>
        <w:rPr>
          <w:rFonts w:ascii="Helvetica" w:hAnsi="Helvetica" w:cs="Arial Hebrew Scholar"/>
          <w:i/>
        </w:rPr>
      </w:pPr>
    </w:p>
    <w:p w14:paraId="526D2C39" w14:textId="77777777" w:rsidR="003C40B0" w:rsidRPr="00BE0037" w:rsidRDefault="003C40B0" w:rsidP="0025372D">
      <w:pPr>
        <w:pStyle w:val="oancuaDanhsach"/>
        <w:spacing w:line="360" w:lineRule="auto"/>
        <w:ind w:left="0" w:firstLine="426"/>
        <w:rPr>
          <w:rFonts w:ascii="Helvetica" w:hAnsi="Helvetica" w:cs="Arial Hebrew Scholar"/>
          <w:i/>
        </w:rPr>
      </w:pPr>
    </w:p>
    <w:p w14:paraId="332DD008" w14:textId="7D056128" w:rsidR="0025372D" w:rsidRPr="00BE0037" w:rsidRDefault="2E623DC9" w:rsidP="2E623DC9">
      <w:pPr>
        <w:pStyle w:val="oancuaDanhsach"/>
        <w:spacing w:line="360" w:lineRule="auto"/>
        <w:ind w:left="0" w:firstLine="426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  <w:i/>
          <w:iCs/>
        </w:rPr>
        <w:t>Bước</w:t>
      </w:r>
      <w:r w:rsidRPr="00BE0037">
        <w:rPr>
          <w:rFonts w:ascii="Helvetica" w:hAnsi="Helvetica" w:cs="Arial Hebrew Scholar"/>
          <w:i/>
          <w:iCs/>
        </w:rPr>
        <w:t xml:space="preserve"> 5: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Tiếp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theo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ta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chọn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Next</w:t>
      </w:r>
    </w:p>
    <w:p w14:paraId="18C43F5A" w14:textId="137C5226" w:rsidR="00A94261" w:rsidRPr="00BE0037" w:rsidRDefault="00A94261" w:rsidP="0025372D">
      <w:pPr>
        <w:pStyle w:val="oancuaDanhsach"/>
        <w:spacing w:line="360" w:lineRule="auto"/>
        <w:ind w:left="0" w:firstLine="426"/>
        <w:jc w:val="center"/>
        <w:rPr>
          <w:rFonts w:ascii="Helvetica" w:hAnsi="Helvetica" w:cs="Arial Hebrew Scholar"/>
        </w:rPr>
      </w:pPr>
      <w:r w:rsidRPr="00BE0037">
        <w:rPr>
          <w:rFonts w:ascii="Helvetica" w:hAnsi="Helvetica" w:cs="Arial Hebrew Scholar"/>
          <w:noProof/>
          <w:lang w:eastAsia="en-US"/>
        </w:rPr>
        <w:drawing>
          <wp:inline distT="0" distB="0" distL="0" distR="0" wp14:anchorId="23684A2F" wp14:editId="39D1910A">
            <wp:extent cx="4124325" cy="3446353"/>
            <wp:effectExtent l="0" t="0" r="0" b="1905"/>
            <wp:docPr id="1546543395" name="Picture 1546543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1750" t="20295" r="32036" b="25882"/>
                    <a:stretch/>
                  </pic:blipFill>
                  <pic:spPr bwMode="auto">
                    <a:xfrm>
                      <a:off x="0" y="0"/>
                      <a:ext cx="4145968" cy="3464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605ED" w14:textId="1DDB6280" w:rsidR="008E75B5" w:rsidRPr="00BE0037" w:rsidRDefault="008E75B5" w:rsidP="0025372D">
      <w:pPr>
        <w:pStyle w:val="oancuaDanhsach"/>
        <w:spacing w:line="360" w:lineRule="auto"/>
        <w:ind w:left="0" w:firstLine="426"/>
        <w:jc w:val="center"/>
        <w:rPr>
          <w:rFonts w:ascii="Helvetica" w:hAnsi="Helvetica" w:cs="Arial Hebrew Scholar"/>
        </w:rPr>
      </w:pPr>
    </w:p>
    <w:p w14:paraId="661F2693" w14:textId="1F48B4DC" w:rsidR="00FE48A1" w:rsidRPr="00BE0037" w:rsidRDefault="2E623DC9" w:rsidP="2E623DC9">
      <w:pPr>
        <w:pStyle w:val="oancuaDanhsach"/>
        <w:spacing w:line="360" w:lineRule="auto"/>
        <w:ind w:left="0" w:firstLine="426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  <w:i/>
          <w:iCs/>
        </w:rPr>
        <w:t>Bước</w:t>
      </w:r>
      <w:r w:rsidRPr="00BE0037">
        <w:rPr>
          <w:rFonts w:ascii="Helvetica" w:hAnsi="Helvetica" w:cs="Arial Hebrew Scholar"/>
          <w:i/>
          <w:iCs/>
        </w:rPr>
        <w:t xml:space="preserve"> 6: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Tiếp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tục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chọn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Next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xác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nhận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bạn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muốn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cài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đặt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đợi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chương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trình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chạy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trong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giây</w:t>
      </w:r>
      <w:r w:rsidRPr="00BE0037">
        <w:rPr>
          <w:rFonts w:ascii="Helvetica" w:hAnsi="Helvetica" w:cs="Arial Hebrew Scholar"/>
        </w:rPr>
        <w:t>.</w:t>
      </w:r>
    </w:p>
    <w:p w14:paraId="2725C6C7" w14:textId="036C0186" w:rsidR="008E75B5" w:rsidRPr="00BE0037" w:rsidRDefault="00A94261" w:rsidP="00E564C3">
      <w:pPr>
        <w:pStyle w:val="oancuaDanhsach"/>
        <w:spacing w:line="360" w:lineRule="auto"/>
        <w:ind w:left="0" w:firstLine="426"/>
        <w:jc w:val="center"/>
        <w:rPr>
          <w:rFonts w:ascii="Helvetica" w:hAnsi="Helvetica" w:cs="Arial Hebrew Scholar"/>
        </w:rPr>
      </w:pPr>
      <w:r w:rsidRPr="00BE0037">
        <w:rPr>
          <w:rFonts w:ascii="Helvetica" w:hAnsi="Helvetica" w:cs="Arial Hebrew Scholar"/>
          <w:noProof/>
          <w:lang w:eastAsia="en-US"/>
        </w:rPr>
        <w:drawing>
          <wp:inline distT="0" distB="0" distL="0" distR="0" wp14:anchorId="5FED8BA2" wp14:editId="7E2FE737">
            <wp:extent cx="3886201" cy="3200400"/>
            <wp:effectExtent l="0" t="0" r="0" b="0"/>
            <wp:docPr id="9491593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6" t="20590" r="32195" b="25874"/>
                    <a:stretch/>
                  </pic:blipFill>
                  <pic:spPr bwMode="auto">
                    <a:xfrm>
                      <a:off x="0" y="0"/>
                      <a:ext cx="3916197" cy="3225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C85F3" w14:textId="77777777" w:rsidR="003C40B0" w:rsidRPr="00BE0037" w:rsidRDefault="003C40B0" w:rsidP="000B7A84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  <w:i/>
        </w:rPr>
      </w:pPr>
    </w:p>
    <w:p w14:paraId="6A9EE696" w14:textId="77777777" w:rsidR="003C40B0" w:rsidRPr="00BE0037" w:rsidRDefault="003C40B0" w:rsidP="000B7A84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  <w:i/>
        </w:rPr>
      </w:pPr>
    </w:p>
    <w:p w14:paraId="66E823D0" w14:textId="77777777" w:rsidR="003C40B0" w:rsidRPr="00BE0037" w:rsidRDefault="003C40B0" w:rsidP="000B7A84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  <w:i/>
        </w:rPr>
      </w:pPr>
    </w:p>
    <w:p w14:paraId="78C127A2" w14:textId="3B8B37CA" w:rsidR="001D120D" w:rsidRPr="00BE0037" w:rsidRDefault="2E623DC9" w:rsidP="2E623DC9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  <w:i/>
          <w:iCs/>
        </w:rPr>
        <w:t>Bước</w:t>
      </w:r>
      <w:r w:rsidRPr="00BE0037">
        <w:rPr>
          <w:rFonts w:ascii="Helvetica" w:hAnsi="Helvetica" w:cs="Arial Hebrew Scholar"/>
          <w:i/>
          <w:iCs/>
        </w:rPr>
        <w:t xml:space="preserve"> 7: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Nhấn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Close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kết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thúc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việc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cài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đặt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chương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trình</w:t>
      </w:r>
      <w:r w:rsidRPr="00BE0037">
        <w:rPr>
          <w:rFonts w:ascii="Helvetica" w:hAnsi="Helvetica" w:cs="Arial Hebrew Scholar"/>
        </w:rPr>
        <w:t>.</w:t>
      </w:r>
    </w:p>
    <w:p w14:paraId="3C47B109" w14:textId="4B00CCE4" w:rsidR="00785B5C" w:rsidRPr="00BE0037" w:rsidRDefault="001D120D" w:rsidP="000B7A84">
      <w:pPr>
        <w:pStyle w:val="oancuaDanhsach"/>
        <w:spacing w:line="360" w:lineRule="auto"/>
        <w:ind w:left="0" w:firstLine="426"/>
        <w:jc w:val="center"/>
        <w:rPr>
          <w:rFonts w:ascii="Helvetica" w:hAnsi="Helvetica" w:cs="Arial Hebrew Scholar"/>
        </w:rPr>
      </w:pPr>
      <w:r w:rsidRPr="00BE0037">
        <w:rPr>
          <w:rFonts w:ascii="Helvetica" w:hAnsi="Helvetica" w:cs="Arial Hebrew Scholar"/>
          <w:noProof/>
          <w:lang w:eastAsia="en-US"/>
        </w:rPr>
        <w:drawing>
          <wp:inline distT="0" distB="0" distL="0" distR="0" wp14:anchorId="2127391C" wp14:editId="220D85B5">
            <wp:extent cx="3487479" cy="2815579"/>
            <wp:effectExtent l="0" t="0" r="0" b="4445"/>
            <wp:docPr id="1546543402" name="Picture 1546543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1750" t="21176" r="32201" b="27059"/>
                    <a:stretch/>
                  </pic:blipFill>
                  <pic:spPr bwMode="auto">
                    <a:xfrm>
                      <a:off x="0" y="0"/>
                      <a:ext cx="3492977" cy="2820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3E16C" w14:textId="77777777" w:rsidR="00376F61" w:rsidRPr="00BE0037" w:rsidRDefault="00376F61" w:rsidP="000B7A84">
      <w:pPr>
        <w:pStyle w:val="oancuaDanhsach"/>
        <w:spacing w:line="360" w:lineRule="auto"/>
        <w:ind w:left="0" w:firstLine="426"/>
        <w:jc w:val="center"/>
        <w:rPr>
          <w:rFonts w:ascii="Helvetica" w:hAnsi="Helvetica" w:cs="Arial Hebrew Scholar"/>
        </w:rPr>
      </w:pPr>
    </w:p>
    <w:p w14:paraId="4F39C056" w14:textId="7FCC9514" w:rsidR="000B7A84" w:rsidRPr="00BE0037" w:rsidRDefault="2E623DC9" w:rsidP="2E623DC9">
      <w:pPr>
        <w:pStyle w:val="oancuaDanhsach"/>
        <w:spacing w:line="360" w:lineRule="auto"/>
        <w:ind w:left="0" w:firstLine="426"/>
        <w:rPr>
          <w:rFonts w:ascii="Helvetica" w:hAnsi="Helvetica" w:cs="Arial Hebrew Scholar"/>
          <w:b/>
          <w:bCs/>
        </w:rPr>
      </w:pPr>
      <w:r w:rsidRPr="00BE0037">
        <w:rPr>
          <w:rFonts w:ascii="Helvetica" w:eastAsia="Calibri" w:hAnsi="Helvetica" w:cs="Calibri"/>
          <w:b/>
          <w:bCs/>
        </w:rPr>
        <w:t>Hướng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dẫn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run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chương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trình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trực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tiếp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từ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code</w:t>
      </w:r>
    </w:p>
    <w:p w14:paraId="26EF9D7E" w14:textId="1173DD5F" w:rsidR="00D24AF7" w:rsidRPr="00BE0037" w:rsidRDefault="2E623DC9" w:rsidP="2E623DC9">
      <w:pPr>
        <w:pStyle w:val="oancuaDanhsach"/>
        <w:spacing w:line="360" w:lineRule="auto"/>
        <w:ind w:left="0" w:firstLine="426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  <w:i/>
          <w:iCs/>
        </w:rPr>
        <w:t>Bước</w:t>
      </w:r>
      <w:r w:rsidRPr="00BE0037">
        <w:rPr>
          <w:rFonts w:ascii="Helvetica" w:hAnsi="Helvetica" w:cs="Arial Hebrew Scholar"/>
          <w:i/>
          <w:iCs/>
        </w:rPr>
        <w:t xml:space="preserve"> 1: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Nháy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đúp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chuột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file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FinalEdit</w:t>
      </w:r>
    </w:p>
    <w:p w14:paraId="578D4E62" w14:textId="73061E23" w:rsidR="00D24AF7" w:rsidRPr="00BE0037" w:rsidRDefault="00D24AF7" w:rsidP="00D24AF7">
      <w:pPr>
        <w:pStyle w:val="oancuaDanhsach"/>
        <w:spacing w:line="360" w:lineRule="auto"/>
        <w:ind w:left="0" w:firstLine="426"/>
        <w:rPr>
          <w:rFonts w:ascii="Helvetica" w:hAnsi="Helvetica" w:cs="Arial Hebrew Scholar"/>
        </w:rPr>
      </w:pPr>
      <w:r w:rsidRPr="00BE0037">
        <w:rPr>
          <w:rFonts w:ascii="Helvetica" w:hAnsi="Helvetica" w:cs="Arial Hebrew Scholar"/>
          <w:noProof/>
          <w:lang w:eastAsia="en-US"/>
        </w:rPr>
        <w:drawing>
          <wp:inline distT="0" distB="0" distL="0" distR="0" wp14:anchorId="1396144C" wp14:editId="42D23BE6">
            <wp:extent cx="5572347" cy="7239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3063" t="22941" r="32202" b="64411"/>
                    <a:stretch/>
                  </pic:blipFill>
                  <pic:spPr bwMode="auto">
                    <a:xfrm>
                      <a:off x="0" y="0"/>
                      <a:ext cx="5580021" cy="72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B27F9" w14:textId="39601A81" w:rsidR="004124BA" w:rsidRPr="00BE0037" w:rsidRDefault="2E623DC9" w:rsidP="2E623DC9">
      <w:pPr>
        <w:pStyle w:val="oancuaDanhsach"/>
        <w:spacing w:line="360" w:lineRule="auto"/>
        <w:ind w:left="0" w:firstLine="426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  <w:i/>
          <w:iCs/>
        </w:rPr>
        <w:t>Bước</w:t>
      </w:r>
      <w:r w:rsidRPr="00BE0037">
        <w:rPr>
          <w:rFonts w:ascii="Helvetica" w:hAnsi="Helvetica" w:cs="Arial Hebrew Scholar"/>
          <w:i/>
          <w:iCs/>
        </w:rPr>
        <w:t xml:space="preserve"> 2: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Chọn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file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solution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ChessKing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mở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file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solution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bằng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Visual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Studio</w:t>
      </w:r>
    </w:p>
    <w:p w14:paraId="039807C1" w14:textId="77777777" w:rsidR="003C40B0" w:rsidRPr="00BE0037" w:rsidRDefault="003C40B0" w:rsidP="00D24AF7">
      <w:pPr>
        <w:pStyle w:val="oancuaDanhsach"/>
        <w:spacing w:line="360" w:lineRule="auto"/>
        <w:ind w:left="0" w:firstLine="426"/>
        <w:rPr>
          <w:rFonts w:ascii="Helvetica" w:hAnsi="Helvetica" w:cs="Arial Hebrew Scholar"/>
          <w:noProof/>
        </w:rPr>
      </w:pPr>
    </w:p>
    <w:p w14:paraId="3AC4DC4C" w14:textId="4E21D93E" w:rsidR="00515EB9" w:rsidRPr="00BE0037" w:rsidRDefault="00515EB9" w:rsidP="00D24AF7">
      <w:pPr>
        <w:pStyle w:val="oancuaDanhsach"/>
        <w:spacing w:line="360" w:lineRule="auto"/>
        <w:ind w:left="0" w:firstLine="426"/>
        <w:rPr>
          <w:rFonts w:ascii="Helvetica" w:hAnsi="Helvetica" w:cs="Arial Hebrew Scholar"/>
        </w:rPr>
      </w:pPr>
      <w:r w:rsidRPr="00BE0037">
        <w:rPr>
          <w:rFonts w:ascii="Helvetica" w:hAnsi="Helvetica" w:cs="Arial Hebrew Scholar"/>
          <w:noProof/>
          <w:lang w:eastAsia="en-US"/>
        </w:rPr>
        <w:lastRenderedPageBreak/>
        <w:drawing>
          <wp:inline distT="0" distB="0" distL="0" distR="0" wp14:anchorId="1AC80118" wp14:editId="623F0185">
            <wp:extent cx="5759442" cy="3043451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764" t="48466" r="41041" b="8115"/>
                    <a:stretch/>
                  </pic:blipFill>
                  <pic:spPr bwMode="auto">
                    <a:xfrm>
                      <a:off x="0" y="0"/>
                      <a:ext cx="5777597" cy="305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85CD3" w14:textId="3D50F7A1" w:rsidR="003C40B0" w:rsidRPr="00BE0037" w:rsidRDefault="003C40B0" w:rsidP="00376F61">
      <w:pPr>
        <w:pStyle w:val="oancuaDanhsach"/>
        <w:spacing w:line="360" w:lineRule="auto"/>
        <w:ind w:left="0" w:firstLine="426"/>
        <w:rPr>
          <w:rFonts w:ascii="Helvetica" w:hAnsi="Helvetica" w:cs="Arial Hebrew Scholar"/>
          <w:i/>
        </w:rPr>
      </w:pPr>
    </w:p>
    <w:p w14:paraId="2474477D" w14:textId="23F25FF7" w:rsidR="00376F61" w:rsidRPr="00BE0037" w:rsidRDefault="2E623DC9" w:rsidP="2E623DC9">
      <w:pPr>
        <w:pStyle w:val="oancuaDanhsach"/>
        <w:spacing w:line="360" w:lineRule="auto"/>
        <w:ind w:left="0" w:firstLine="426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  <w:i/>
          <w:iCs/>
        </w:rPr>
        <w:t>Bước</w:t>
      </w:r>
      <w:r w:rsidRPr="00BE0037">
        <w:rPr>
          <w:rFonts w:ascii="Helvetica" w:hAnsi="Helvetica" w:cs="Arial Hebrew Scholar"/>
          <w:i/>
          <w:iCs/>
        </w:rPr>
        <w:t xml:space="preserve"> 3: </w:t>
      </w:r>
      <w:r w:rsidRPr="00BE0037">
        <w:rPr>
          <w:rFonts w:ascii="Helvetica" w:eastAsia="Calibri" w:hAnsi="Helvetica" w:cs="Calibri"/>
        </w:rPr>
        <w:t>Sau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đã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mở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file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solution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với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Visual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Studio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ta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nhấn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tổ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hợp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phím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Ctrl</w:t>
      </w:r>
      <w:r w:rsidRPr="00BE0037">
        <w:rPr>
          <w:rFonts w:ascii="Helvetica" w:hAnsi="Helvetica" w:cs="Arial Hebrew Scholar"/>
        </w:rPr>
        <w:t xml:space="preserve"> </w:t>
      </w:r>
      <w:proofErr w:type="gramStart"/>
      <w:r w:rsidRPr="00BE0037">
        <w:rPr>
          <w:rFonts w:ascii="Helvetica" w:hAnsi="Helvetica" w:cs="Arial Hebrew Scholar"/>
        </w:rPr>
        <w:t xml:space="preserve">+  </w:t>
      </w:r>
      <w:r w:rsidRPr="00BE0037">
        <w:rPr>
          <w:rFonts w:ascii="Helvetica" w:eastAsia="Calibri" w:hAnsi="Helvetica" w:cs="Calibri"/>
        </w:rPr>
        <w:t>F</w:t>
      </w:r>
      <w:proofErr w:type="gramEnd"/>
      <w:r w:rsidRPr="00BE0037">
        <w:rPr>
          <w:rFonts w:ascii="Helvetica" w:hAnsi="Helvetica" w:cs="Arial Hebrew Scholar"/>
        </w:rPr>
        <w:t xml:space="preserve">5 </w:t>
      </w:r>
      <w:r w:rsidRPr="00BE0037">
        <w:rPr>
          <w:rFonts w:ascii="Helvetica" w:eastAsia="Calibri" w:hAnsi="Helvetica" w:cs="Calibri"/>
        </w:rPr>
        <w:t>để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chạy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chương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trình</w:t>
      </w:r>
      <w:r w:rsidRPr="00BE0037">
        <w:rPr>
          <w:rFonts w:ascii="Helvetica" w:hAnsi="Helvetica" w:cs="Arial Hebrew Scholar"/>
        </w:rPr>
        <w:t>.</w:t>
      </w:r>
    </w:p>
    <w:p w14:paraId="448BCD9A" w14:textId="720AD402" w:rsidR="00052F76" w:rsidRPr="00BE0037" w:rsidRDefault="00376F61" w:rsidP="00D24AF7">
      <w:pPr>
        <w:pStyle w:val="oancuaDanhsach"/>
        <w:spacing w:line="360" w:lineRule="auto"/>
        <w:ind w:left="0" w:firstLine="426"/>
        <w:rPr>
          <w:rFonts w:ascii="Helvetica" w:hAnsi="Helvetica" w:cs="Arial Hebrew Scholar"/>
        </w:rPr>
      </w:pPr>
      <w:r w:rsidRPr="00BE0037">
        <w:rPr>
          <w:rFonts w:ascii="Helvetica" w:hAnsi="Helvetica" w:cs="Arial Hebrew Scholar"/>
          <w:noProof/>
          <w:lang w:eastAsia="en-US"/>
        </w:rPr>
        <w:drawing>
          <wp:inline distT="0" distB="0" distL="0" distR="0" wp14:anchorId="6B3C97D9" wp14:editId="12D7856A">
            <wp:extent cx="5402315" cy="287655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5294"/>
                    <a:stretch/>
                  </pic:blipFill>
                  <pic:spPr bwMode="auto">
                    <a:xfrm>
                      <a:off x="0" y="0"/>
                      <a:ext cx="5408089" cy="287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13898" w14:textId="77777777" w:rsidR="00376F61" w:rsidRPr="00BE0037" w:rsidRDefault="00376F61" w:rsidP="00D24AF7">
      <w:pPr>
        <w:pStyle w:val="oancuaDanhsach"/>
        <w:spacing w:line="360" w:lineRule="auto"/>
        <w:ind w:left="0" w:firstLine="426"/>
        <w:rPr>
          <w:rFonts w:ascii="Helvetica" w:hAnsi="Helvetica" w:cs="Arial Hebrew Scholar"/>
        </w:rPr>
      </w:pPr>
    </w:p>
    <w:p w14:paraId="35A0881D" w14:textId="77777777" w:rsidR="008179AB" w:rsidRPr="00BE0037" w:rsidRDefault="008179AB" w:rsidP="00885BB9">
      <w:pPr>
        <w:spacing w:line="360" w:lineRule="auto"/>
        <w:ind w:firstLine="720"/>
        <w:jc w:val="center"/>
        <w:rPr>
          <w:rFonts w:ascii="Helvetica" w:hAnsi="Helvetica" w:cs="Arial Hebrew Scholar"/>
          <w:b/>
          <w:sz w:val="40"/>
          <w:szCs w:val="40"/>
        </w:rPr>
      </w:pPr>
      <w:r w:rsidRPr="00BE0037">
        <w:rPr>
          <w:rFonts w:ascii="Helvetica" w:hAnsi="Helvetica" w:cs="Arial Hebrew Scholar"/>
          <w:b/>
          <w:sz w:val="40"/>
          <w:szCs w:val="40"/>
        </w:rPr>
        <w:br w:type="page"/>
      </w:r>
    </w:p>
    <w:p w14:paraId="1B823AB6" w14:textId="6DFEC275" w:rsidR="0068506E" w:rsidRPr="00BE0037" w:rsidRDefault="00F72D76" w:rsidP="47FE4FB4">
      <w:pPr>
        <w:pStyle w:val="u1"/>
        <w:jc w:val="center"/>
        <w:rPr>
          <w:rFonts w:ascii="Helvetica" w:hAnsi="Helvetica" w:cs="Arial Hebrew Scholar"/>
          <w:color w:val="auto"/>
        </w:rPr>
      </w:pPr>
      <w:bookmarkStart w:id="64" w:name="_Toc486970905"/>
      <w:bookmarkStart w:id="65" w:name="_Toc486971310"/>
      <w:bookmarkStart w:id="66" w:name="_Toc486977385"/>
      <w:r w:rsidRPr="00BE0037">
        <w:rPr>
          <w:rFonts w:ascii="Helvetica" w:eastAsia="Calibri" w:hAnsi="Helvetica" w:cs="Calibri"/>
          <w:b/>
          <w:bCs/>
          <w:color w:val="auto"/>
          <w:sz w:val="40"/>
          <w:szCs w:val="40"/>
        </w:rPr>
        <w:lastRenderedPageBreak/>
        <w:t>CHƯƠNG</w:t>
      </w:r>
      <w:r w:rsidRPr="00BE0037">
        <w:rPr>
          <w:rFonts w:ascii="Helvetica" w:hAnsi="Helvetica" w:cs="Arial Hebrew Scholar"/>
          <w:b/>
          <w:bCs/>
          <w:color w:val="auto"/>
          <w:sz w:val="40"/>
          <w:szCs w:val="40"/>
        </w:rPr>
        <w:t xml:space="preserve"> 5: </w:t>
      </w:r>
      <w:r w:rsidR="00C25E23" w:rsidRPr="00BE0037">
        <w:rPr>
          <w:rFonts w:ascii="Helvetica" w:eastAsia="Calibri" w:hAnsi="Helvetica" w:cs="Calibri"/>
          <w:b/>
          <w:bCs/>
          <w:color w:val="auto"/>
          <w:sz w:val="40"/>
          <w:szCs w:val="40"/>
        </w:rPr>
        <w:t>KẾT</w:t>
      </w:r>
      <w:r w:rsidR="00C25E23" w:rsidRPr="00BE0037">
        <w:rPr>
          <w:rFonts w:ascii="Helvetica" w:hAnsi="Helvetica" w:cs="Arial Hebrew Scholar"/>
          <w:b/>
          <w:bCs/>
          <w:color w:val="auto"/>
          <w:sz w:val="40"/>
          <w:szCs w:val="40"/>
        </w:rPr>
        <w:t xml:space="preserve"> </w:t>
      </w:r>
      <w:r w:rsidR="00C25E23" w:rsidRPr="00BE0037">
        <w:rPr>
          <w:rFonts w:ascii="Helvetica" w:eastAsia="Calibri" w:hAnsi="Helvetica" w:cs="Calibri"/>
          <w:b/>
          <w:bCs/>
          <w:color w:val="auto"/>
          <w:sz w:val="40"/>
          <w:szCs w:val="40"/>
        </w:rPr>
        <w:t>LUẬN</w:t>
      </w:r>
      <w:bookmarkEnd w:id="64"/>
      <w:bookmarkEnd w:id="65"/>
      <w:bookmarkEnd w:id="66"/>
    </w:p>
    <w:p w14:paraId="322AAD18" w14:textId="0FA9295F" w:rsidR="00C25E23" w:rsidRPr="00BE0037" w:rsidRDefault="005D392B" w:rsidP="47FE4FB4">
      <w:pPr>
        <w:pStyle w:val="oancuaDanhsach"/>
        <w:numPr>
          <w:ilvl w:val="1"/>
          <w:numId w:val="12"/>
        </w:numPr>
        <w:spacing w:line="360" w:lineRule="auto"/>
        <w:ind w:left="0" w:firstLine="426"/>
        <w:jc w:val="both"/>
        <w:outlineLvl w:val="1"/>
        <w:rPr>
          <w:rFonts w:ascii="Helvetica" w:hAnsi="Helvetica" w:cs="Arial Hebrew Scholar"/>
          <w:b/>
          <w:bCs/>
        </w:rPr>
      </w:pPr>
      <w:bookmarkStart w:id="67" w:name="_Toc486970906"/>
      <w:bookmarkStart w:id="68" w:name="_Toc486971311"/>
      <w:bookmarkStart w:id="69" w:name="_Toc486977386"/>
      <w:r w:rsidRPr="00BE0037">
        <w:rPr>
          <w:rFonts w:ascii="Helvetica" w:eastAsia="Calibri" w:hAnsi="Helvetica" w:cs="Calibri"/>
          <w:b/>
          <w:bCs/>
        </w:rPr>
        <w:t>KẾT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QUẢ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ĐẠT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ĐƯỢC</w:t>
      </w:r>
      <w:bookmarkEnd w:id="67"/>
      <w:bookmarkEnd w:id="68"/>
      <w:bookmarkEnd w:id="69"/>
    </w:p>
    <w:p w14:paraId="17C6FB08" w14:textId="79ABB2CA" w:rsidR="0092453B" w:rsidRPr="00BE0037" w:rsidRDefault="2E623DC9" w:rsidP="2E623DC9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Những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kết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quả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nhóm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đã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đạt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trong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thời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gian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thực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hiện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đồ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án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tóm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gọn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như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sau</w:t>
      </w:r>
      <w:r w:rsidRPr="00BE0037">
        <w:rPr>
          <w:rFonts w:ascii="Helvetica" w:hAnsi="Helvetica" w:cs="Arial Hebrew Scholar"/>
        </w:rPr>
        <w:t>:</w:t>
      </w:r>
    </w:p>
    <w:p w14:paraId="655F09CA" w14:textId="28A9A619" w:rsidR="00432E28" w:rsidRPr="00BE0037" w:rsidRDefault="2E623DC9" w:rsidP="2E623DC9">
      <w:pPr>
        <w:pStyle w:val="oancuaDanhsach"/>
        <w:numPr>
          <w:ilvl w:val="0"/>
          <w:numId w:val="17"/>
        </w:numPr>
        <w:spacing w:line="360" w:lineRule="auto"/>
        <w:ind w:left="0"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biết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đến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học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hỏi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về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một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môn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phổ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biến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thế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giới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Vua</w:t>
      </w:r>
      <w:r w:rsidRPr="00BE0037">
        <w:rPr>
          <w:rFonts w:ascii="Helvetica" w:hAnsi="Helvetica" w:cs="Arial Hebrew Scholar"/>
        </w:rPr>
        <w:t>.</w:t>
      </w:r>
    </w:p>
    <w:p w14:paraId="79FD376B" w14:textId="14775B9E" w:rsidR="00500CDE" w:rsidRPr="00BE0037" w:rsidRDefault="2E623DC9" w:rsidP="2E623DC9">
      <w:pPr>
        <w:pStyle w:val="oancuaDanhsach"/>
        <w:numPr>
          <w:ilvl w:val="0"/>
          <w:numId w:val="17"/>
        </w:numPr>
        <w:spacing w:line="360" w:lineRule="auto"/>
        <w:ind w:left="0" w:firstLine="426"/>
        <w:jc w:val="both"/>
        <w:rPr>
          <w:rFonts w:ascii="Helvetica" w:hAnsi="Helvetica" w:cs="Arial Hebrew Scholar"/>
          <w:b/>
          <w:bCs/>
        </w:rPr>
      </w:pPr>
      <w:r w:rsidRPr="00BE0037">
        <w:rPr>
          <w:rFonts w:ascii="Helvetica" w:eastAsia="Calibri" w:hAnsi="Helvetica" w:cs="Calibri"/>
        </w:rPr>
        <w:t>Xây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dựng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cơ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bản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hoàn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thành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một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thành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phẩm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chương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trình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chơi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Vua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những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chức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năng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cơ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bản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bắt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buộc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phải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chơi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một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người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chơi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hai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người</w:t>
      </w:r>
      <w:r w:rsidRPr="00BE0037">
        <w:rPr>
          <w:rFonts w:ascii="Helvetica" w:hAnsi="Helvetica" w:cs="Arial Hebrew Scholar"/>
        </w:rPr>
        <w:t>.</w:t>
      </w:r>
    </w:p>
    <w:p w14:paraId="68287407" w14:textId="32E317A6" w:rsidR="00A14119" w:rsidRPr="00BE0037" w:rsidRDefault="2E623DC9" w:rsidP="00BE0037">
      <w:pPr>
        <w:pStyle w:val="oancuaDanhsach"/>
        <w:numPr>
          <w:ilvl w:val="0"/>
          <w:numId w:val="17"/>
        </w:numPr>
        <w:spacing w:line="360" w:lineRule="auto"/>
        <w:ind w:left="0"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Biết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đến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một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thuật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giải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phổ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biến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trong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trò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chơi</w:t>
      </w:r>
      <w:r w:rsidRPr="00BE0037">
        <w:rPr>
          <w:rFonts w:ascii="Helvetica" w:hAnsi="Helvetica" w:cs="Arial Hebrew Scholar"/>
        </w:rPr>
        <w:t xml:space="preserve"> “</w:t>
      </w:r>
      <w:r w:rsidRPr="00BE0037">
        <w:rPr>
          <w:rFonts w:ascii="Helvetica" w:eastAsia="Calibri" w:hAnsi="Helvetica" w:cs="Calibri"/>
        </w:rPr>
        <w:t>đối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kháng</w:t>
      </w:r>
      <w:r w:rsidRPr="00BE0037">
        <w:rPr>
          <w:rFonts w:ascii="Helvetica" w:hAnsi="Helvetica" w:cs="Arial Hebrew Scholar"/>
        </w:rPr>
        <w:t xml:space="preserve">”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thuật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giải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Minimax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phương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pháp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cắt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tỉa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Alpha</w:t>
      </w:r>
      <w:r w:rsidRPr="00BE0037">
        <w:rPr>
          <w:rFonts w:ascii="Helvetica" w:hAnsi="Helvetica" w:cs="Arial Hebrew Scholar"/>
        </w:rPr>
        <w:t xml:space="preserve"> – </w:t>
      </w:r>
      <w:r w:rsidRPr="00BE0037">
        <w:rPr>
          <w:rFonts w:ascii="Helvetica" w:eastAsia="Calibri" w:hAnsi="Helvetica" w:cs="Calibri"/>
        </w:rPr>
        <w:t>Beta</w:t>
      </w:r>
      <w:r w:rsidRPr="00BE0037">
        <w:rPr>
          <w:rFonts w:ascii="Helvetica" w:hAnsi="Helvetica" w:cs="Arial Hebrew Scholar"/>
        </w:rPr>
        <w:t xml:space="preserve">. </w:t>
      </w:r>
      <w:r w:rsidRPr="00BE0037">
        <w:rPr>
          <w:rFonts w:ascii="Helvetica" w:eastAsia="Calibri" w:hAnsi="Helvetica" w:cs="Calibri"/>
        </w:rPr>
        <w:t>Ngoài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ra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tìm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hiểu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thêm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nhiều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hàm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Heuristic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thú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vị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áp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dụng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trong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thuật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giải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Minimax</w:t>
      </w:r>
      <w:r w:rsidRPr="00BE0037">
        <w:rPr>
          <w:rFonts w:ascii="Helvetica" w:hAnsi="Helvetica" w:cs="Arial Hebrew Scholar"/>
        </w:rPr>
        <w:t>.</w:t>
      </w:r>
    </w:p>
    <w:p w14:paraId="25240D4C" w14:textId="30D53651" w:rsidR="00C25E23" w:rsidRPr="00BE0037" w:rsidRDefault="005D392B" w:rsidP="47FE4FB4">
      <w:pPr>
        <w:pStyle w:val="oancuaDanhsach"/>
        <w:numPr>
          <w:ilvl w:val="1"/>
          <w:numId w:val="12"/>
        </w:numPr>
        <w:spacing w:line="360" w:lineRule="auto"/>
        <w:ind w:left="0" w:firstLine="426"/>
        <w:jc w:val="both"/>
        <w:outlineLvl w:val="1"/>
        <w:rPr>
          <w:rFonts w:ascii="Helvetica" w:hAnsi="Helvetica" w:cs="Arial Hebrew Scholar"/>
          <w:b/>
          <w:bCs/>
        </w:rPr>
      </w:pPr>
      <w:bookmarkStart w:id="70" w:name="_Toc486970907"/>
      <w:bookmarkStart w:id="71" w:name="_Toc486971312"/>
      <w:bookmarkStart w:id="72" w:name="_Toc486977387"/>
      <w:r w:rsidRPr="00BE0037">
        <w:rPr>
          <w:rFonts w:ascii="Helvetica" w:eastAsia="Calibri" w:hAnsi="Helvetica" w:cs="Calibri"/>
          <w:b/>
          <w:bCs/>
        </w:rPr>
        <w:t>HẠN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CHẾ</w:t>
      </w:r>
      <w:bookmarkEnd w:id="70"/>
      <w:bookmarkEnd w:id="71"/>
      <w:bookmarkEnd w:id="72"/>
    </w:p>
    <w:p w14:paraId="414B8E72" w14:textId="7E37214D" w:rsidR="00B77F8B" w:rsidRPr="00BE0037" w:rsidRDefault="2E623DC9" w:rsidP="2E623DC9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Những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hạn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chế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nhóm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đã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mắc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phải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nói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chung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như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sau</w:t>
      </w:r>
      <w:r w:rsidRPr="00BE0037">
        <w:rPr>
          <w:rFonts w:ascii="Helvetica" w:hAnsi="Helvetica" w:cs="Arial Hebrew Scholar"/>
        </w:rPr>
        <w:t>:</w:t>
      </w:r>
    </w:p>
    <w:p w14:paraId="5C5EE199" w14:textId="071689E0" w:rsidR="003851DA" w:rsidRPr="00BE0037" w:rsidRDefault="2E623DC9" w:rsidP="2E623DC9">
      <w:pPr>
        <w:pStyle w:val="oancuaDanhsach"/>
        <w:numPr>
          <w:ilvl w:val="0"/>
          <w:numId w:val="17"/>
        </w:numPr>
        <w:spacing w:line="360" w:lineRule="auto"/>
        <w:ind w:left="0"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Nhóm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lần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đầu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tiếp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xúc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với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ngôn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ngữ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mới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</w:t>
      </w:r>
      <w:r w:rsidRPr="00BE0037">
        <w:rPr>
          <w:rFonts w:ascii="Helvetica" w:hAnsi="Helvetica" w:cs="Arial Hebrew Scholar"/>
        </w:rPr>
        <w:t xml:space="preserve"># </w:t>
      </w:r>
      <w:r w:rsidRPr="00BE0037">
        <w:rPr>
          <w:rFonts w:ascii="Helvetica" w:eastAsia="Calibri" w:hAnsi="Helvetica" w:cs="Calibri"/>
        </w:rPr>
        <w:t>WinForm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bởi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ngôn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ngữ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</w:t>
      </w:r>
      <w:r w:rsidRPr="00BE0037">
        <w:rPr>
          <w:rFonts w:ascii="Helvetica" w:hAnsi="Helvetica" w:cs="Arial Hebrew Scholar"/>
        </w:rPr>
        <w:t xml:space="preserve">++ </w:t>
      </w:r>
      <w:r w:rsidRPr="00BE0037">
        <w:rPr>
          <w:rFonts w:ascii="Helvetica" w:eastAsia="Calibri" w:hAnsi="Helvetica" w:cs="Calibri"/>
        </w:rPr>
        <w:t>không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đáp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ứng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đủ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yêu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cầu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nhóm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cần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phát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triển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chương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trình</w:t>
      </w:r>
      <w:r w:rsidRPr="00BE0037">
        <w:rPr>
          <w:rFonts w:ascii="Helvetica" w:hAnsi="Helvetica" w:cs="Arial Hebrew Scholar"/>
        </w:rPr>
        <w:t xml:space="preserve">. </w:t>
      </w:r>
      <w:r w:rsidRPr="00BE0037">
        <w:rPr>
          <w:rFonts w:ascii="Helvetica" w:eastAsia="Calibri" w:hAnsi="Helvetica" w:cs="Calibri"/>
        </w:rPr>
        <w:t>Bởi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lần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đầu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tiếp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xúc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với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ngôn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ngữ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mới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nhóm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gặp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khăn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trong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quá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trình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thực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hiện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đồ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họa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hiện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thực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hóa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thuật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giải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theo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phương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pháp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hướng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đối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tượng</w:t>
      </w:r>
      <w:r w:rsidRPr="00BE0037">
        <w:rPr>
          <w:rFonts w:ascii="Helvetica" w:hAnsi="Helvetica" w:cs="Arial Hebrew Scholar"/>
        </w:rPr>
        <w:t>.</w:t>
      </w:r>
    </w:p>
    <w:p w14:paraId="3AEEA484" w14:textId="5B0071EF" w:rsidR="00A14119" w:rsidRPr="00BE0037" w:rsidRDefault="2E623DC9" w:rsidP="2E623DC9">
      <w:pPr>
        <w:pStyle w:val="oancuaDanhsach"/>
        <w:numPr>
          <w:ilvl w:val="0"/>
          <w:numId w:val="17"/>
        </w:numPr>
        <w:spacing w:line="360" w:lineRule="auto"/>
        <w:ind w:left="0"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Gặp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những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vấn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đề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nhỏ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riêng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tư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khiến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một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thành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viên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gặp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khăn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thực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hiện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đồ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án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kịp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tiến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độ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đề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ra</w:t>
      </w:r>
      <w:r w:rsidRPr="00BE0037">
        <w:rPr>
          <w:rFonts w:ascii="Helvetica" w:hAnsi="Helvetica" w:cs="Arial Hebrew Scholar"/>
        </w:rPr>
        <w:t>.</w:t>
      </w:r>
    </w:p>
    <w:p w14:paraId="1697D79D" w14:textId="67ABCB3D" w:rsidR="00C25E23" w:rsidRPr="00BE0037" w:rsidRDefault="005D392B" w:rsidP="47FE4FB4">
      <w:pPr>
        <w:pStyle w:val="oancuaDanhsach"/>
        <w:numPr>
          <w:ilvl w:val="1"/>
          <w:numId w:val="12"/>
        </w:numPr>
        <w:spacing w:line="360" w:lineRule="auto"/>
        <w:ind w:left="0" w:firstLine="426"/>
        <w:jc w:val="both"/>
        <w:outlineLvl w:val="1"/>
        <w:rPr>
          <w:rFonts w:ascii="Helvetica" w:hAnsi="Helvetica" w:cs="Arial Hebrew Scholar"/>
          <w:b/>
          <w:bCs/>
        </w:rPr>
      </w:pPr>
      <w:bookmarkStart w:id="73" w:name="_Toc486970908"/>
      <w:bookmarkStart w:id="74" w:name="_Toc486971313"/>
      <w:bookmarkStart w:id="75" w:name="_Toc486977388"/>
      <w:r w:rsidRPr="00BE0037">
        <w:rPr>
          <w:rFonts w:ascii="Helvetica" w:eastAsia="Calibri" w:hAnsi="Helvetica" w:cs="Calibri"/>
          <w:b/>
          <w:bCs/>
        </w:rPr>
        <w:t>HƯỚNG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PHÁT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TRIỂN</w:t>
      </w:r>
      <w:bookmarkEnd w:id="73"/>
      <w:bookmarkEnd w:id="74"/>
      <w:bookmarkEnd w:id="75"/>
    </w:p>
    <w:p w14:paraId="5FF98E7C" w14:textId="0B9E1368" w:rsidR="00CB53FF" w:rsidRPr="00BE0037" w:rsidRDefault="2E623DC9" w:rsidP="2E623DC9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Chương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trình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Vua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còn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tồn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tại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nhiều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sai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sót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lỗi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nhưng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về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cơ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bản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đã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chơi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khả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năng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gây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khăn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người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chơi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Trung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Bình</w:t>
      </w:r>
      <w:r w:rsidRPr="00BE0037">
        <w:rPr>
          <w:rFonts w:ascii="Helvetica" w:hAnsi="Helvetica" w:cs="Arial Hebrew Scholar"/>
        </w:rPr>
        <w:t xml:space="preserve"> – </w:t>
      </w:r>
      <w:r w:rsidRPr="00BE0037">
        <w:rPr>
          <w:rFonts w:ascii="Helvetica" w:eastAsia="Calibri" w:hAnsi="Helvetica" w:cs="Calibri"/>
        </w:rPr>
        <w:t>Khá</w:t>
      </w:r>
      <w:r w:rsidRPr="00BE0037">
        <w:rPr>
          <w:rFonts w:ascii="Helvetica" w:hAnsi="Helvetica" w:cs="Arial Hebrew Scholar"/>
        </w:rPr>
        <w:t xml:space="preserve">. </w:t>
      </w:r>
      <w:r w:rsidRPr="00BE0037">
        <w:rPr>
          <w:rFonts w:ascii="Helvetica" w:eastAsia="Calibri" w:hAnsi="Helvetica" w:cs="Calibri"/>
        </w:rPr>
        <w:t>Sau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đây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nhóm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xin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trình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bày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hướng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phát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triển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chương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trình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này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còn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phát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triển</w:t>
      </w:r>
      <w:r w:rsidRPr="00BE0037">
        <w:rPr>
          <w:rFonts w:ascii="Helvetica" w:hAnsi="Helvetica" w:cs="Arial Hebrew Scholar"/>
        </w:rPr>
        <w:t>:</w:t>
      </w:r>
    </w:p>
    <w:p w14:paraId="3C97EA42" w14:textId="1C2FB86A" w:rsidR="00644B05" w:rsidRPr="00BE0037" w:rsidRDefault="2E623DC9" w:rsidP="2E623DC9">
      <w:pPr>
        <w:pStyle w:val="oancuaDanhsach"/>
        <w:numPr>
          <w:ilvl w:val="0"/>
          <w:numId w:val="17"/>
        </w:numPr>
        <w:spacing w:line="360" w:lineRule="auto"/>
        <w:ind w:left="0"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  <w:b/>
          <w:bCs/>
        </w:rPr>
        <w:t>Về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mặt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đồ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họa</w:t>
      </w:r>
      <w:r w:rsidRPr="00BE0037">
        <w:rPr>
          <w:rFonts w:ascii="Helvetica" w:hAnsi="Helvetica" w:cs="Arial Hebrew Scholar"/>
          <w:b/>
          <w:bCs/>
        </w:rPr>
        <w:t xml:space="preserve">: </w:t>
      </w:r>
      <w:r w:rsidRPr="00BE0037">
        <w:rPr>
          <w:rFonts w:ascii="Helvetica" w:eastAsia="Calibri" w:hAnsi="Helvetica" w:cs="Calibri"/>
        </w:rPr>
        <w:t>Đồ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họa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thay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đổi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sao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trở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đơn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giản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tiện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ích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người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dùng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hơn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như</w:t>
      </w:r>
      <w:r w:rsidRPr="00BE0037">
        <w:rPr>
          <w:rFonts w:ascii="Helvetica" w:hAnsi="Helvetica" w:cs="Arial Hebrew Scholar"/>
        </w:rPr>
        <w:t xml:space="preserve">: </w:t>
      </w:r>
      <w:r w:rsidRPr="00BE0037">
        <w:rPr>
          <w:rFonts w:ascii="Helvetica" w:eastAsia="Calibri" w:hAnsi="Helvetica" w:cs="Calibri"/>
        </w:rPr>
        <w:t>Hình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ảnh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sử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dụng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trong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chương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trình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đơn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giản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hơn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người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chơi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dễ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nhận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ra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biệt</w:t>
      </w:r>
      <w:r w:rsidRPr="00BE0037">
        <w:rPr>
          <w:rFonts w:ascii="Helvetica" w:hAnsi="Helvetica" w:cs="Arial Hebrew Scholar"/>
        </w:rPr>
        <w:t xml:space="preserve">; </w:t>
      </w:r>
      <w:r w:rsidRPr="00BE0037">
        <w:rPr>
          <w:rFonts w:ascii="Helvetica" w:eastAsia="Calibri" w:hAnsi="Helvetica" w:cs="Calibri"/>
        </w:rPr>
        <w:t>Các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chỉ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mục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button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ra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trở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tiện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ích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người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dùng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hơn</w:t>
      </w:r>
      <w:r w:rsidRPr="00BE0037">
        <w:rPr>
          <w:rFonts w:ascii="Helvetica" w:hAnsi="Helvetica" w:cs="Arial Hebrew Scholar"/>
        </w:rPr>
        <w:t xml:space="preserve">; </w:t>
      </w:r>
      <w:r w:rsidRPr="00BE0037">
        <w:rPr>
          <w:rFonts w:ascii="Helvetica" w:eastAsia="Calibri" w:hAnsi="Helvetica" w:cs="Calibri"/>
        </w:rPr>
        <w:t>Trong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trường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hợp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một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người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chơi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có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lastRenderedPageBreak/>
        <w:t>tạo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ra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một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hàm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wait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phép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hiện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bàn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hiện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tại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trước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CPU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chạy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hàm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minimaxRoot</w:t>
      </w:r>
      <w:r w:rsidRPr="00BE0037">
        <w:rPr>
          <w:rFonts w:ascii="Helvetica" w:hAnsi="Helvetica" w:cs="Arial Hebrew Scholar"/>
        </w:rPr>
        <w:t xml:space="preserve">; </w:t>
      </w:r>
      <w:r w:rsidRPr="00BE0037">
        <w:rPr>
          <w:rFonts w:ascii="Helvetica" w:eastAsia="Calibri" w:hAnsi="Helvetica" w:cs="Calibri"/>
        </w:rPr>
        <w:t>Khi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kết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thúc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trò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chơi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thay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vì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hiện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một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MessageBox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thông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thường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tìm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hiểu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cách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xuất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hiện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MessageBox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có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người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chơi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được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reset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hoặc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chuyển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chế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độ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chơi</w:t>
      </w:r>
      <w:r w:rsidRPr="00BE0037">
        <w:rPr>
          <w:rFonts w:ascii="Helvetica" w:hAnsi="Helvetica" w:cs="Arial Hebrew Scholar"/>
        </w:rPr>
        <w:t>.</w:t>
      </w:r>
    </w:p>
    <w:p w14:paraId="15991D78" w14:textId="3AA5D863" w:rsidR="00DB7356" w:rsidRPr="00BE0037" w:rsidRDefault="47FE4FB4" w:rsidP="47FE4FB4">
      <w:pPr>
        <w:pStyle w:val="oancuaDanhsach"/>
        <w:numPr>
          <w:ilvl w:val="0"/>
          <w:numId w:val="17"/>
        </w:numPr>
        <w:spacing w:line="360" w:lineRule="auto"/>
        <w:ind w:left="0"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  <w:b/>
          <w:bCs/>
        </w:rPr>
        <w:t>Về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mặt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thuật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toán</w:t>
      </w:r>
      <w:r w:rsidRPr="00BE0037">
        <w:rPr>
          <w:rFonts w:ascii="Helvetica" w:hAnsi="Helvetica" w:cs="Arial Hebrew Scholar"/>
          <w:b/>
          <w:bCs/>
        </w:rPr>
        <w:t>: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tìm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hiểu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nhiều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hàm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heuristic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hơn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nhằm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khiến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thuật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giải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trở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thông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minh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hơn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biết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chọn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nước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phù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hợp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mình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hơn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biết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vận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dụng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tất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cả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quân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mình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đang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trong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tay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hơn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thay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vì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cố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thủ</w:t>
      </w:r>
      <w:r w:rsidRPr="00BE0037">
        <w:rPr>
          <w:rFonts w:ascii="Helvetica" w:hAnsi="Helvetica" w:cs="Arial Hebrew Scholar"/>
        </w:rPr>
        <w:t xml:space="preserve">. </w:t>
      </w:r>
      <w:r w:rsidRPr="00BE0037">
        <w:rPr>
          <w:rFonts w:ascii="Helvetica" w:eastAsia="Calibri" w:hAnsi="Helvetica" w:cs="Calibri"/>
        </w:rPr>
        <w:t>Tìm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hiểu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về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nhiều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phương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pháp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nhằm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tăng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tốc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thời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gian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chạy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thuật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giải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giới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hạn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lại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mức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độ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sử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dụng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bộ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nhớ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của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thuật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giải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đặc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biệt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ở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độ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sâu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hơn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như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depth</w:t>
      </w:r>
      <w:r w:rsidRPr="00BE0037">
        <w:rPr>
          <w:rFonts w:ascii="Helvetica" w:hAnsi="Helvetica" w:cs="Arial Hebrew Scholar"/>
        </w:rPr>
        <w:t xml:space="preserve"> &gt;= 5. </w:t>
      </w:r>
      <w:r w:rsidRPr="00BE0037">
        <w:rPr>
          <w:rFonts w:ascii="Helvetica" w:eastAsia="Calibri" w:hAnsi="Helvetica" w:cs="Calibri"/>
        </w:rPr>
        <w:t>Hoặc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tìm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hiểu</w:t>
      </w:r>
      <w:r w:rsidRPr="00BE0037">
        <w:rPr>
          <w:rFonts w:ascii="Helvetica" w:hAnsi="Helvetica" w:cs="Arial Hebrew Scholar"/>
        </w:rPr>
        <w:t xml:space="preserve"> (</w:t>
      </w:r>
      <w:r w:rsidRPr="00BE0037">
        <w:rPr>
          <w:rFonts w:ascii="Helvetica" w:eastAsia="Calibri" w:hAnsi="Helvetica" w:cs="Calibri"/>
        </w:rPr>
        <w:t>hoặc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sáng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tạo</w:t>
      </w:r>
      <w:r w:rsidRPr="00BE0037">
        <w:rPr>
          <w:rFonts w:ascii="Helvetica" w:hAnsi="Helvetica" w:cs="Arial Hebrew Scholar"/>
        </w:rPr>
        <w:t xml:space="preserve">) </w:t>
      </w:r>
      <w:r w:rsidRPr="00BE0037">
        <w:rPr>
          <w:rFonts w:ascii="Helvetica" w:eastAsia="Calibri" w:hAnsi="Helvetica" w:cs="Calibri"/>
        </w:rPr>
        <w:t>ra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thuật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giải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mới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ra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một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kết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quả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tốt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hơn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thuật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giải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Minimax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trong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tương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lai</w:t>
      </w:r>
      <w:r w:rsidRPr="00BE0037">
        <w:rPr>
          <w:rFonts w:ascii="Helvetica" w:hAnsi="Helvetica" w:cs="Arial Hebrew Scholar"/>
        </w:rPr>
        <w:t>.</w:t>
      </w:r>
    </w:p>
    <w:p w14:paraId="5EE9268F" w14:textId="3FBA150B" w:rsidR="003320A9" w:rsidRPr="00BE0037" w:rsidRDefault="2E623DC9" w:rsidP="2E623DC9">
      <w:pPr>
        <w:pStyle w:val="oancuaDanhsach"/>
        <w:numPr>
          <w:ilvl w:val="0"/>
          <w:numId w:val="17"/>
        </w:numPr>
        <w:spacing w:line="360" w:lineRule="auto"/>
        <w:ind w:left="0" w:firstLine="426"/>
        <w:jc w:val="both"/>
        <w:rPr>
          <w:rFonts w:ascii="Helvetica" w:hAnsi="Helvetica" w:cs="Arial Hebrew Scholar"/>
          <w:b/>
          <w:bCs/>
        </w:rPr>
      </w:pPr>
      <w:r w:rsidRPr="00BE0037">
        <w:rPr>
          <w:rFonts w:ascii="Helvetica" w:eastAsia="Calibri" w:hAnsi="Helvetica" w:cs="Calibri"/>
          <w:b/>
          <w:bCs/>
        </w:rPr>
        <w:t>Về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mặt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chức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năng</w:t>
      </w:r>
      <w:r w:rsidRPr="00BE0037">
        <w:rPr>
          <w:rFonts w:ascii="Helvetica" w:hAnsi="Helvetica" w:cs="Arial Hebrew Scholar"/>
          <w:b/>
          <w:bCs/>
        </w:rPr>
        <w:t xml:space="preserve">: </w:t>
      </w:r>
      <w:r w:rsidRPr="00BE0037">
        <w:rPr>
          <w:rFonts w:ascii="Helvetica" w:eastAsia="Calibri" w:hAnsi="Helvetica" w:cs="Calibri"/>
        </w:rPr>
        <w:t>Do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thời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gian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gấp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rút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nên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không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kịp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xây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dựng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nhiều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chức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năng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game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mà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mới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chỉ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dừng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lại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ở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số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lượng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người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chơi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hay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mức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độ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game</w:t>
      </w:r>
      <w:r w:rsidRPr="00BE0037">
        <w:rPr>
          <w:rFonts w:ascii="Helvetica" w:hAnsi="Helvetica" w:cs="Arial Hebrew Scholar"/>
        </w:rPr>
        <w:t xml:space="preserve">. </w:t>
      </w:r>
      <w:r w:rsidRPr="00BE0037">
        <w:rPr>
          <w:rFonts w:ascii="Helvetica" w:eastAsia="Calibri" w:hAnsi="Helvetica" w:cs="Calibri"/>
        </w:rPr>
        <w:t>Cần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phải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xây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dựng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thêm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một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số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tính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năng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như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save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undo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nước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vừa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đi</w:t>
      </w:r>
      <w:r w:rsidRPr="00BE0037">
        <w:rPr>
          <w:rFonts w:ascii="Helvetica" w:hAnsi="Helvetica" w:cs="Arial Hebrew Scholar"/>
        </w:rPr>
        <w:t xml:space="preserve">, </w:t>
      </w:r>
      <w:r w:rsidRPr="00BE0037">
        <w:rPr>
          <w:rFonts w:ascii="Helvetica" w:eastAsia="Calibri" w:hAnsi="Helvetica" w:cs="Calibri"/>
        </w:rPr>
        <w:t>v</w:t>
      </w:r>
      <w:r w:rsidRPr="00BE0037">
        <w:rPr>
          <w:rFonts w:ascii="Helvetica" w:hAnsi="Helvetica" w:cs="Arial Hebrew Scholar"/>
        </w:rPr>
        <w:t>.</w:t>
      </w:r>
      <w:r w:rsidRPr="00BE0037">
        <w:rPr>
          <w:rFonts w:ascii="Helvetica" w:eastAsia="Calibri" w:hAnsi="Helvetica" w:cs="Calibri"/>
        </w:rPr>
        <w:t>v</w:t>
      </w:r>
      <w:r w:rsidRPr="00BE0037">
        <w:rPr>
          <w:rFonts w:ascii="Helvetica" w:hAnsi="Helvetica" w:cs="Arial Hebrew Scholar"/>
        </w:rPr>
        <w:t xml:space="preserve">. </w:t>
      </w:r>
      <w:r w:rsidRPr="00BE0037">
        <w:rPr>
          <w:rFonts w:ascii="Helvetica" w:eastAsia="Calibri" w:hAnsi="Helvetica" w:cs="Calibri"/>
        </w:rPr>
        <w:t>để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có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làm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phong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phú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hơn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các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sự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lựa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chọn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cho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người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chơi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khi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chơi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game</w:t>
      </w:r>
      <w:r w:rsidRPr="00BE0037">
        <w:rPr>
          <w:rFonts w:ascii="Helvetica" w:hAnsi="Helvetica" w:cs="Arial Hebrew Scholar"/>
        </w:rPr>
        <w:t>.</w:t>
      </w:r>
    </w:p>
    <w:p w14:paraId="2F684CC0" w14:textId="1B829CEF" w:rsidR="005A39F8" w:rsidRPr="00BE0037" w:rsidRDefault="00EC1008" w:rsidP="47FE4FB4">
      <w:pPr>
        <w:pStyle w:val="oancuaDanhsach"/>
        <w:numPr>
          <w:ilvl w:val="1"/>
          <w:numId w:val="12"/>
        </w:numPr>
        <w:spacing w:line="360" w:lineRule="auto"/>
        <w:ind w:left="0" w:firstLine="426"/>
        <w:jc w:val="both"/>
        <w:outlineLvl w:val="1"/>
        <w:rPr>
          <w:rFonts w:ascii="Helvetica" w:hAnsi="Helvetica" w:cs="Arial Hebrew Scholar"/>
          <w:b/>
          <w:bCs/>
        </w:rPr>
      </w:pPr>
      <w:bookmarkStart w:id="76" w:name="_Toc486970909"/>
      <w:bookmarkStart w:id="77" w:name="_Toc486971314"/>
      <w:bookmarkStart w:id="78" w:name="_Toc486977389"/>
      <w:r w:rsidRPr="00BE0037">
        <w:rPr>
          <w:rFonts w:ascii="Helvetica" w:eastAsia="Calibri" w:hAnsi="Helvetica" w:cs="Calibri"/>
          <w:b/>
          <w:bCs/>
        </w:rPr>
        <w:t>NHỮNG</w:t>
      </w:r>
      <w:r w:rsidR="005D392B" w:rsidRPr="00BE0037">
        <w:rPr>
          <w:rFonts w:ascii="Helvetica" w:hAnsi="Helvetica" w:cs="Arial Hebrew Scholar"/>
          <w:b/>
          <w:bCs/>
        </w:rPr>
        <w:t xml:space="preserve"> </w:t>
      </w:r>
      <w:r w:rsidR="005D392B" w:rsidRPr="00BE0037">
        <w:rPr>
          <w:rFonts w:ascii="Helvetica" w:eastAsia="Calibri" w:hAnsi="Helvetica" w:cs="Calibri"/>
          <w:b/>
          <w:bCs/>
        </w:rPr>
        <w:t>KHÓ</w:t>
      </w:r>
      <w:r w:rsidR="005D392B" w:rsidRPr="00BE0037">
        <w:rPr>
          <w:rFonts w:ascii="Helvetica" w:hAnsi="Helvetica" w:cs="Arial Hebrew Scholar"/>
          <w:b/>
          <w:bCs/>
        </w:rPr>
        <w:t xml:space="preserve"> </w:t>
      </w:r>
      <w:r w:rsidR="005D392B" w:rsidRPr="00BE0037">
        <w:rPr>
          <w:rFonts w:ascii="Helvetica" w:eastAsia="Calibri" w:hAnsi="Helvetica" w:cs="Calibri"/>
          <w:b/>
          <w:bCs/>
        </w:rPr>
        <w:t>KHĂN</w:t>
      </w:r>
      <w:r w:rsidR="005D392B" w:rsidRPr="00BE0037">
        <w:rPr>
          <w:rFonts w:ascii="Helvetica" w:hAnsi="Helvetica" w:cs="Arial Hebrew Scholar"/>
          <w:b/>
          <w:bCs/>
        </w:rPr>
        <w:t xml:space="preserve"> </w:t>
      </w:r>
      <w:r w:rsidR="005D392B" w:rsidRPr="00BE0037">
        <w:rPr>
          <w:rFonts w:ascii="Helvetica" w:eastAsia="Calibri" w:hAnsi="Helvetica" w:cs="Calibri"/>
          <w:b/>
          <w:bCs/>
        </w:rPr>
        <w:t>TRONG</w:t>
      </w:r>
      <w:r w:rsidR="005D392B" w:rsidRPr="00BE0037">
        <w:rPr>
          <w:rFonts w:ascii="Helvetica" w:hAnsi="Helvetica" w:cs="Arial Hebrew Scholar"/>
          <w:b/>
          <w:bCs/>
        </w:rPr>
        <w:t xml:space="preserve"> </w:t>
      </w:r>
      <w:r w:rsidR="005D392B" w:rsidRPr="00BE0037">
        <w:rPr>
          <w:rFonts w:ascii="Helvetica" w:eastAsia="Calibri" w:hAnsi="Helvetica" w:cs="Calibri"/>
          <w:b/>
          <w:bCs/>
        </w:rPr>
        <w:t>QUÁ</w:t>
      </w:r>
      <w:r w:rsidR="005D392B" w:rsidRPr="00BE0037">
        <w:rPr>
          <w:rFonts w:ascii="Helvetica" w:hAnsi="Helvetica" w:cs="Arial Hebrew Scholar"/>
          <w:b/>
          <w:bCs/>
        </w:rPr>
        <w:t xml:space="preserve"> </w:t>
      </w:r>
      <w:r w:rsidR="005D392B" w:rsidRPr="00BE0037">
        <w:rPr>
          <w:rFonts w:ascii="Helvetica" w:eastAsia="Calibri" w:hAnsi="Helvetica" w:cs="Calibri"/>
          <w:b/>
          <w:bCs/>
        </w:rPr>
        <w:t>TRÌNH</w:t>
      </w:r>
      <w:r w:rsidR="005D392B" w:rsidRPr="00BE0037">
        <w:rPr>
          <w:rFonts w:ascii="Helvetica" w:hAnsi="Helvetica" w:cs="Arial Hebrew Scholar"/>
          <w:b/>
          <w:bCs/>
        </w:rPr>
        <w:t xml:space="preserve"> </w:t>
      </w:r>
      <w:r w:rsidR="005D392B" w:rsidRPr="00BE0037">
        <w:rPr>
          <w:rFonts w:ascii="Helvetica" w:eastAsia="Calibri" w:hAnsi="Helvetica" w:cs="Calibri"/>
          <w:b/>
          <w:bCs/>
        </w:rPr>
        <w:t>XÂY</w:t>
      </w:r>
      <w:r w:rsidR="005D392B" w:rsidRPr="00BE0037">
        <w:rPr>
          <w:rFonts w:ascii="Helvetica" w:hAnsi="Helvetica" w:cs="Arial Hebrew Scholar"/>
          <w:b/>
          <w:bCs/>
        </w:rPr>
        <w:t xml:space="preserve"> </w:t>
      </w:r>
      <w:r w:rsidR="005D392B" w:rsidRPr="00BE0037">
        <w:rPr>
          <w:rFonts w:ascii="Helvetica" w:eastAsia="Calibri" w:hAnsi="Helvetica" w:cs="Calibri"/>
          <w:b/>
          <w:bCs/>
        </w:rPr>
        <w:t>DỰNG</w:t>
      </w:r>
      <w:bookmarkEnd w:id="76"/>
      <w:bookmarkEnd w:id="77"/>
      <w:bookmarkEnd w:id="78"/>
    </w:p>
    <w:p w14:paraId="2C39FD04" w14:textId="1F473795" w:rsidR="006408E8" w:rsidRPr="00BE0037" w:rsidRDefault="00946FCA" w:rsidP="2E623DC9">
      <w:pPr>
        <w:pStyle w:val="oancuaDanhsach"/>
        <w:numPr>
          <w:ilvl w:val="2"/>
          <w:numId w:val="12"/>
        </w:numPr>
        <w:ind w:left="1418" w:hanging="709"/>
        <w:outlineLvl w:val="2"/>
        <w:rPr>
          <w:rFonts w:ascii="Helvetica" w:hAnsi="Helvetica" w:cs="Arial Hebrew Scholar"/>
          <w:b/>
          <w:bCs/>
          <w:i/>
          <w:iCs/>
          <w:lang w:val="en-GB"/>
        </w:rPr>
      </w:pPr>
      <w:r w:rsidRPr="00BE0037">
        <w:rPr>
          <w:rFonts w:ascii="Helvetica" w:hAnsi="Helvetica" w:cs="Arial Hebrew Scholar"/>
          <w:b/>
          <w:bCs/>
          <w:i/>
          <w:iCs/>
          <w:lang w:val="en-GB"/>
        </w:rPr>
        <w:t xml:space="preserve"> </w:t>
      </w:r>
      <w:bookmarkStart w:id="79" w:name="_Toc486970910"/>
      <w:bookmarkStart w:id="80" w:name="_Toc486971315"/>
      <w:bookmarkStart w:id="81" w:name="_Toc486977390"/>
      <w:r w:rsidRPr="00BE0037">
        <w:rPr>
          <w:rFonts w:ascii="Helvetica" w:eastAsia="Calibri" w:hAnsi="Helvetica" w:cs="Calibri"/>
          <w:b/>
          <w:bCs/>
          <w:i/>
          <w:iCs/>
          <w:lang w:val="en-GB"/>
        </w:rPr>
        <w:t>Hàm</w:t>
      </w:r>
      <w:r w:rsidR="006408E8" w:rsidRPr="00BE0037">
        <w:rPr>
          <w:rFonts w:ascii="Helvetica" w:hAnsi="Helvetica" w:cs="Arial Hebrew Scholar"/>
          <w:b/>
          <w:bCs/>
          <w:i/>
          <w:iCs/>
          <w:lang w:val="en-GB"/>
        </w:rPr>
        <w:t xml:space="preserve"> </w:t>
      </w:r>
      <w:r w:rsidR="006408E8" w:rsidRPr="00BE0037">
        <w:rPr>
          <w:rFonts w:ascii="Helvetica" w:eastAsia="Calibri" w:hAnsi="Helvetica" w:cs="Calibri"/>
          <w:b/>
          <w:bCs/>
          <w:i/>
          <w:iCs/>
          <w:lang w:val="en-GB"/>
        </w:rPr>
        <w:t>createList</w:t>
      </w:r>
      <w:bookmarkEnd w:id="79"/>
      <w:bookmarkEnd w:id="80"/>
      <w:bookmarkEnd w:id="81"/>
    </w:p>
    <w:p w14:paraId="47AC467D" w14:textId="77777777" w:rsidR="006408E8" w:rsidRPr="00BE0037" w:rsidRDefault="2E623DC9" w:rsidP="2E623DC9">
      <w:pPr>
        <w:ind w:firstLine="426"/>
        <w:jc w:val="both"/>
        <w:rPr>
          <w:rFonts w:ascii="Helvetica" w:hAnsi="Helvetica" w:cs="Arial Hebrew Scholar"/>
          <w:b/>
          <w:bCs/>
          <w:lang w:val="en-GB"/>
        </w:rPr>
      </w:pPr>
      <w:r w:rsidRPr="00BE0037">
        <w:rPr>
          <w:rFonts w:ascii="Helvetica" w:eastAsia="Calibri" w:hAnsi="Helvetica" w:cs="Calibri"/>
          <w:b/>
          <w:bCs/>
          <w:lang w:val="en-GB"/>
        </w:rPr>
        <w:t>Giới</w:t>
      </w:r>
      <w:r w:rsidRPr="00BE0037">
        <w:rPr>
          <w:rFonts w:ascii="Helvetica" w:hAnsi="Helvetica" w:cs="Arial Hebrew Scholar"/>
          <w:b/>
          <w:bCs/>
          <w:lang w:val="en-GB"/>
        </w:rPr>
        <w:t xml:space="preserve"> </w:t>
      </w:r>
      <w:r w:rsidRPr="00BE0037">
        <w:rPr>
          <w:rFonts w:ascii="Helvetica" w:eastAsia="Calibri" w:hAnsi="Helvetica" w:cs="Calibri"/>
          <w:b/>
          <w:bCs/>
          <w:lang w:val="en-GB"/>
        </w:rPr>
        <w:t>thiệu</w:t>
      </w:r>
    </w:p>
    <w:p w14:paraId="3719008D" w14:textId="77777777" w:rsidR="006408E8" w:rsidRPr="00BE0037" w:rsidRDefault="2E623DC9" w:rsidP="2E623DC9">
      <w:pPr>
        <w:ind w:firstLine="426"/>
        <w:jc w:val="both"/>
        <w:rPr>
          <w:rFonts w:ascii="Helvetica" w:hAnsi="Helvetica" w:cs="Arial Hebrew Scholar"/>
          <w:lang w:val="en-GB"/>
        </w:rPr>
      </w:pPr>
      <w:r w:rsidRPr="00BE0037">
        <w:rPr>
          <w:rFonts w:ascii="Helvetica" w:eastAsia="Calibri" w:hAnsi="Helvetica" w:cs="Calibri"/>
          <w:lang w:val="en-GB"/>
        </w:rPr>
        <w:t>Hàm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createList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ý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tưởng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đầu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tiên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được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nghĩ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đến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để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xây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dựng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một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mảng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tiếp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theo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được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sinh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từ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truyền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vào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Và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dãy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này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sẽ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hỗ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trợ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hàm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minimax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trong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việc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sinh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con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để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gọi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đệ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con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đó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Tuy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nhiên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sau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rất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nhiều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khó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khăn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hàm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createList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đã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không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còn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phù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hợp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với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thuật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toán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phí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tính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toán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khá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lớn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Cuối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cùng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ý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tưởng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hàm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createList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bị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đào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thải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thay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bằng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những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thuật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toán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mới</w:t>
      </w:r>
      <w:r w:rsidRPr="00BE0037">
        <w:rPr>
          <w:rFonts w:ascii="Helvetica" w:hAnsi="Helvetica" w:cs="Arial Hebrew Scholar"/>
          <w:lang w:val="en-GB"/>
        </w:rPr>
        <w:t>.</w:t>
      </w:r>
    </w:p>
    <w:p w14:paraId="55370494" w14:textId="77777777" w:rsidR="006408E8" w:rsidRPr="00BE0037" w:rsidRDefault="2E623DC9" w:rsidP="2E623DC9">
      <w:pPr>
        <w:ind w:firstLine="426"/>
        <w:jc w:val="both"/>
        <w:rPr>
          <w:rFonts w:ascii="Helvetica" w:hAnsi="Helvetica" w:cs="Arial Hebrew Scholar"/>
          <w:lang w:val="en-GB"/>
        </w:rPr>
      </w:pPr>
      <w:r w:rsidRPr="00BE0037">
        <w:rPr>
          <w:rFonts w:ascii="Helvetica" w:eastAsia="Calibri" w:hAnsi="Helvetica" w:cs="Calibri"/>
          <w:b/>
          <w:bCs/>
          <w:lang w:val="en-GB"/>
        </w:rPr>
        <w:t>Vấn</w:t>
      </w:r>
      <w:r w:rsidRPr="00BE0037">
        <w:rPr>
          <w:rFonts w:ascii="Helvetica" w:hAnsi="Helvetica" w:cs="Arial Hebrew Scholar"/>
          <w:b/>
          <w:bCs/>
          <w:lang w:val="en-GB"/>
        </w:rPr>
        <w:t xml:space="preserve"> </w:t>
      </w:r>
      <w:r w:rsidRPr="00BE0037">
        <w:rPr>
          <w:rFonts w:ascii="Helvetica" w:eastAsia="Calibri" w:hAnsi="Helvetica" w:cs="Calibri"/>
          <w:b/>
          <w:bCs/>
          <w:lang w:val="en-GB"/>
        </w:rPr>
        <w:t>đề</w:t>
      </w:r>
      <w:r w:rsidRPr="00BE0037">
        <w:rPr>
          <w:rFonts w:ascii="Helvetica" w:hAnsi="Helvetica" w:cs="Arial Hebrew Scholar"/>
          <w:b/>
          <w:bCs/>
          <w:lang w:val="en-GB"/>
        </w:rPr>
        <w:t xml:space="preserve"> 1: </w:t>
      </w:r>
      <w:r w:rsidRPr="00BE0037">
        <w:rPr>
          <w:rFonts w:ascii="Helvetica" w:eastAsia="Calibri" w:hAnsi="Helvetica" w:cs="Calibri"/>
          <w:lang w:val="en-GB"/>
        </w:rPr>
        <w:t>Trong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quá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trình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tạo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mới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ta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sử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dụng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một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biến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temp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để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giữ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hiện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lúc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truyền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vào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hàm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createlist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Sau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đó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ta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gán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tempA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bằng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temp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sử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dụng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tempA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để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tạo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mới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tiếp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theo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Tuy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nhiên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lúc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đó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nhóm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đã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không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chú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ý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việc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dùng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lệnh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i/>
          <w:iCs/>
          <w:lang w:val="en-GB"/>
        </w:rPr>
        <w:t>tempA</w:t>
      </w:r>
      <w:r w:rsidRPr="00BE0037">
        <w:rPr>
          <w:rFonts w:ascii="Helvetica" w:hAnsi="Helvetica" w:cs="Arial Hebrew Scholar"/>
          <w:i/>
          <w:iCs/>
          <w:lang w:val="en-GB"/>
        </w:rPr>
        <w:t xml:space="preserve"> = </w:t>
      </w:r>
      <w:r w:rsidRPr="00BE0037">
        <w:rPr>
          <w:rFonts w:ascii="Helvetica" w:eastAsia="Calibri" w:hAnsi="Helvetica" w:cs="Calibri"/>
          <w:i/>
          <w:iCs/>
          <w:lang w:val="en-GB"/>
        </w:rPr>
        <w:t>temp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thì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tempA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không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tạo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đối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tượng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mới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chỉ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trỏ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đến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địa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chỉ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của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đối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tượng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cũ</w:t>
      </w:r>
      <w:r w:rsidRPr="00BE0037">
        <w:rPr>
          <w:rFonts w:ascii="Helvetica" w:hAnsi="Helvetica" w:cs="Arial Hebrew Scholar"/>
          <w:lang w:val="en-GB"/>
        </w:rPr>
        <w:t xml:space="preserve"> (</w:t>
      </w:r>
      <w:r w:rsidRPr="00BE0037">
        <w:rPr>
          <w:rFonts w:ascii="Helvetica" w:eastAsia="Calibri" w:hAnsi="Helvetica" w:cs="Calibri"/>
          <w:lang w:val="en-GB"/>
        </w:rPr>
        <w:t>shallow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copy</w:t>
      </w:r>
      <w:r w:rsidRPr="00BE0037">
        <w:rPr>
          <w:rFonts w:ascii="Helvetica" w:hAnsi="Helvetica" w:cs="Arial Hebrew Scholar"/>
          <w:lang w:val="en-GB"/>
        </w:rPr>
        <w:t>).</w:t>
      </w:r>
    </w:p>
    <w:p w14:paraId="3AB77610" w14:textId="77777777" w:rsidR="006408E8" w:rsidRPr="00BE0037" w:rsidRDefault="006408E8" w:rsidP="00FB23BB">
      <w:pPr>
        <w:ind w:firstLine="426"/>
        <w:jc w:val="center"/>
        <w:rPr>
          <w:rFonts w:ascii="Helvetica" w:hAnsi="Helvetica" w:cs="Arial Hebrew Scholar"/>
          <w:lang w:val="en-GB"/>
        </w:rPr>
      </w:pPr>
      <w:r w:rsidRPr="00BE0037">
        <w:rPr>
          <w:rFonts w:ascii="Helvetica" w:hAnsi="Helvetica" w:cs="Arial Hebrew Scholar"/>
          <w:noProof/>
          <w:lang w:eastAsia="en-US"/>
        </w:rPr>
        <w:lastRenderedPageBreak/>
        <w:drawing>
          <wp:inline distT="0" distB="0" distL="0" distR="0" wp14:anchorId="035A27A4" wp14:editId="34AF5FD9">
            <wp:extent cx="3876675" cy="1152525"/>
            <wp:effectExtent l="0" t="0" r="9525" b="9525"/>
            <wp:docPr id="1411344264" name="Picture 141134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763" t="5987" r="33013" b="59521"/>
                    <a:stretch/>
                  </pic:blipFill>
                  <pic:spPr bwMode="auto">
                    <a:xfrm>
                      <a:off x="0" y="0"/>
                      <a:ext cx="3876675" cy="1152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9048D" w14:textId="77777777" w:rsidR="006408E8" w:rsidRPr="00BE0037" w:rsidRDefault="2E623DC9" w:rsidP="2E623DC9">
      <w:pPr>
        <w:ind w:firstLine="426"/>
        <w:jc w:val="both"/>
        <w:rPr>
          <w:rFonts w:ascii="Helvetica" w:hAnsi="Helvetica" w:cs="Arial Hebrew Scholar"/>
          <w:lang w:val="en-GB"/>
        </w:rPr>
      </w:pPr>
      <w:r w:rsidRPr="00BE0037">
        <w:rPr>
          <w:rFonts w:ascii="Helvetica" w:eastAsia="Calibri" w:hAnsi="Helvetica" w:cs="Calibri"/>
          <w:lang w:val="en-GB"/>
        </w:rPr>
        <w:t>Do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đó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khi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tempA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thay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đổi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thì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temp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cũng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thay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đổi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theo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Kết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quả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tạo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một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mới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thì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cũ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ban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đầu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cũng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thay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đổi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theo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Ta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tiếp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tục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gán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tempA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bằng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temp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để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sinh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tiếp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theo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tuy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nhiên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lúc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này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temp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đã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thay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đổi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không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còn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ban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đầu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lúc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truyền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vào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nữa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Nên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chạy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sinh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từ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createList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bị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sai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nên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cuối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cùng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hàm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minimaxRoot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kết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quả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như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sau</w:t>
      </w:r>
      <w:r w:rsidRPr="00BE0037">
        <w:rPr>
          <w:rFonts w:ascii="Helvetica" w:hAnsi="Helvetica" w:cs="Arial Hebrew Scholar"/>
          <w:lang w:val="en-GB"/>
        </w:rPr>
        <w:t>:</w:t>
      </w:r>
    </w:p>
    <w:p w14:paraId="45706CAA" w14:textId="77777777" w:rsidR="006408E8" w:rsidRPr="00BE0037" w:rsidRDefault="006408E8" w:rsidP="00FB23BB">
      <w:pPr>
        <w:ind w:firstLine="426"/>
        <w:jc w:val="center"/>
        <w:rPr>
          <w:rFonts w:ascii="Helvetica" w:hAnsi="Helvetica" w:cs="Arial Hebrew Scholar"/>
          <w:lang w:val="en-GB"/>
        </w:rPr>
      </w:pPr>
      <w:r w:rsidRPr="00BE0037">
        <w:rPr>
          <w:rFonts w:ascii="Helvetica" w:hAnsi="Helvetica" w:cs="Arial Hebrew Scholar"/>
          <w:noProof/>
          <w:lang w:eastAsia="en-US"/>
        </w:rPr>
        <w:drawing>
          <wp:inline distT="0" distB="0" distL="0" distR="0" wp14:anchorId="46FCD42F" wp14:editId="6C64EC6F">
            <wp:extent cx="2409825" cy="2398821"/>
            <wp:effectExtent l="0" t="0" r="0" b="1905"/>
            <wp:docPr id="1411344265" name="Picture 1411344265" descr="C:\Users\Huynh Vi Ha\AppData\Local\Microsoft\Windows\INetCache\Content.Word\first_f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ynh Vi Ha\AppData\Local\Microsoft\Windows\INetCache\Content.Word\first_fai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8" t="8677" r="60414" b="42821"/>
                    <a:stretch/>
                  </pic:blipFill>
                  <pic:spPr bwMode="auto">
                    <a:xfrm>
                      <a:off x="0" y="0"/>
                      <a:ext cx="2414493" cy="2403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58EA0" w14:textId="77777777" w:rsidR="006408E8" w:rsidRPr="00BE0037" w:rsidRDefault="2E623DC9" w:rsidP="2E623DC9">
      <w:pPr>
        <w:ind w:firstLine="426"/>
        <w:jc w:val="both"/>
        <w:rPr>
          <w:rFonts w:ascii="Helvetica" w:hAnsi="Helvetica" w:cs="Arial Hebrew Scholar"/>
          <w:noProof/>
          <w:lang w:val="en-GB"/>
        </w:rPr>
      </w:pPr>
      <w:r w:rsidRPr="00BE0037">
        <w:rPr>
          <w:rFonts w:ascii="Helvetica" w:eastAsia="Calibri" w:hAnsi="Helvetica" w:cs="Calibri"/>
          <w:b/>
          <w:bCs/>
          <w:noProof/>
          <w:lang w:val="en-GB"/>
        </w:rPr>
        <w:t>Khắc</w:t>
      </w:r>
      <w:r w:rsidRPr="00BE0037">
        <w:rPr>
          <w:rFonts w:ascii="Helvetica" w:hAnsi="Helvetica" w:cs="Arial Hebrew Scholar"/>
          <w:b/>
          <w:bCs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b/>
          <w:bCs/>
          <w:noProof/>
          <w:lang w:val="en-GB"/>
        </w:rPr>
        <w:t>phục</w:t>
      </w:r>
      <w:r w:rsidRPr="00BE0037">
        <w:rPr>
          <w:rFonts w:ascii="Helvetica" w:hAnsi="Helvetica" w:cs="Arial Hebrew Scholar"/>
          <w:b/>
          <w:bCs/>
          <w:noProof/>
          <w:lang w:val="en-GB"/>
        </w:rPr>
        <w:t>: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Sau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nhiều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lần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cùng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nhau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debug</w:t>
      </w:r>
      <w:r w:rsidRPr="00BE0037">
        <w:rPr>
          <w:rFonts w:ascii="Helvetica" w:hAnsi="Helvetica" w:cs="Arial Hebrew Scholar"/>
          <w:noProof/>
          <w:lang w:val="en-GB"/>
        </w:rPr>
        <w:t xml:space="preserve">, </w:t>
      </w:r>
      <w:r w:rsidRPr="00BE0037">
        <w:rPr>
          <w:rFonts w:ascii="Helvetica" w:eastAsia="Calibri" w:hAnsi="Helvetica" w:cs="Calibri"/>
          <w:noProof/>
          <w:lang w:val="en-GB"/>
        </w:rPr>
        <w:t>nhóm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phát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hiện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ra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vấn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đề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ở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việc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khác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nhau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deep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copy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và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shallow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copy</w:t>
      </w:r>
      <w:r w:rsidRPr="00BE0037">
        <w:rPr>
          <w:rFonts w:ascii="Helvetica" w:hAnsi="Helvetica" w:cs="Arial Hebrew Scholar"/>
          <w:noProof/>
          <w:lang w:val="en-GB"/>
        </w:rPr>
        <w:t xml:space="preserve">. </w:t>
      </w:r>
      <w:r w:rsidRPr="00BE0037">
        <w:rPr>
          <w:rFonts w:ascii="Helvetica" w:eastAsia="Calibri" w:hAnsi="Helvetica" w:cs="Calibri"/>
          <w:noProof/>
          <w:lang w:val="en-GB"/>
        </w:rPr>
        <w:t>Để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khắc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phục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nhóm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đã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đưa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ra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các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giải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pháp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như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Clone</w:t>
      </w:r>
      <w:r w:rsidRPr="00BE0037">
        <w:rPr>
          <w:rFonts w:ascii="Helvetica" w:hAnsi="Helvetica" w:cs="Arial Hebrew Scholar"/>
          <w:noProof/>
          <w:lang w:val="en-GB"/>
        </w:rPr>
        <w:t xml:space="preserve">, </w:t>
      </w:r>
      <w:r w:rsidRPr="00BE0037">
        <w:rPr>
          <w:rFonts w:ascii="Helvetica" w:eastAsia="Calibri" w:hAnsi="Helvetica" w:cs="Calibri"/>
          <w:noProof/>
          <w:lang w:val="en-GB"/>
        </w:rPr>
        <w:t>MemberwiseClone</w:t>
      </w:r>
      <w:r w:rsidRPr="00BE0037">
        <w:rPr>
          <w:rFonts w:ascii="Helvetica" w:hAnsi="Helvetica" w:cs="Arial Hebrew Scholar"/>
          <w:noProof/>
          <w:lang w:val="en-GB"/>
        </w:rPr>
        <w:t xml:space="preserve">. </w:t>
      </w:r>
      <w:r w:rsidRPr="00BE0037">
        <w:rPr>
          <w:rFonts w:ascii="Helvetica" w:eastAsia="Calibri" w:hAnsi="Helvetica" w:cs="Calibri"/>
          <w:noProof/>
          <w:lang w:val="en-GB"/>
        </w:rPr>
        <w:t>Tuy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nhiên</w:t>
      </w:r>
      <w:r w:rsidRPr="00BE0037">
        <w:rPr>
          <w:rFonts w:ascii="Helvetica" w:hAnsi="Helvetica" w:cs="Arial Hebrew Scholar"/>
          <w:noProof/>
          <w:lang w:val="en-GB"/>
        </w:rPr>
        <w:t xml:space="preserve">, </w:t>
      </w:r>
      <w:r w:rsidRPr="00BE0037">
        <w:rPr>
          <w:rFonts w:ascii="Helvetica" w:eastAsia="Calibri" w:hAnsi="Helvetica" w:cs="Calibri"/>
          <w:noProof/>
          <w:lang w:val="en-GB"/>
        </w:rPr>
        <w:t>tình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hình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vẫn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không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có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nhiều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chuyển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biến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mới</w:t>
      </w:r>
      <w:r w:rsidRPr="00BE0037">
        <w:rPr>
          <w:rFonts w:ascii="Helvetica" w:hAnsi="Helvetica" w:cs="Arial Hebrew Scholar"/>
          <w:noProof/>
          <w:lang w:val="en-GB"/>
        </w:rPr>
        <w:t xml:space="preserve">. </w:t>
      </w:r>
      <w:r w:rsidRPr="00BE0037">
        <w:rPr>
          <w:rFonts w:ascii="Helvetica" w:eastAsia="Calibri" w:hAnsi="Helvetica" w:cs="Calibri"/>
          <w:noProof/>
          <w:lang w:val="en-GB"/>
        </w:rPr>
        <w:t>Cuối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cùng</w:t>
      </w:r>
      <w:r w:rsidRPr="00BE0037">
        <w:rPr>
          <w:rFonts w:ascii="Helvetica" w:hAnsi="Helvetica" w:cs="Arial Hebrew Scholar"/>
          <w:noProof/>
          <w:lang w:val="en-GB"/>
        </w:rPr>
        <w:t xml:space="preserve">, </w:t>
      </w:r>
      <w:r w:rsidRPr="00BE0037">
        <w:rPr>
          <w:rFonts w:ascii="Helvetica" w:eastAsia="Calibri" w:hAnsi="Helvetica" w:cs="Calibri"/>
          <w:noProof/>
          <w:lang w:val="en-GB"/>
        </w:rPr>
        <w:t>nhóm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sử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dụng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một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giải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pháp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tạm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thời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là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tạo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một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hà</w:t>
      </w:r>
      <w:r w:rsidRPr="00BE0037">
        <w:rPr>
          <w:rFonts w:ascii="Helvetica" w:eastAsia="Calibri" w:hAnsi="Helvetica" w:cs="Calibri"/>
          <w:lang w:val="en-GB"/>
        </w:rPr>
        <w:t>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Copy</w:t>
      </w:r>
      <w:r w:rsidRPr="00BE0037">
        <w:rPr>
          <w:rFonts w:ascii="Helvetica" w:hAnsi="Helvetica" w:cs="Arial Hebrew Scholar"/>
          <w:lang w:val="en-GB"/>
        </w:rPr>
        <w:t xml:space="preserve">: </w:t>
      </w:r>
      <w:proofErr w:type="gramStart"/>
      <w:r w:rsidRPr="00BE0037">
        <w:rPr>
          <w:rFonts w:ascii="Helvetica" w:eastAsia="Calibri" w:hAnsi="Helvetica" w:cs="Calibri"/>
          <w:i/>
          <w:iCs/>
          <w:lang w:val="en-GB"/>
        </w:rPr>
        <w:t>Copy</w:t>
      </w:r>
      <w:r w:rsidRPr="00BE0037">
        <w:rPr>
          <w:rFonts w:ascii="Helvetica" w:hAnsi="Helvetica" w:cs="Arial Hebrew Scholar"/>
          <w:i/>
          <w:iCs/>
          <w:lang w:val="en-GB"/>
        </w:rPr>
        <w:t>(</w:t>
      </w:r>
      <w:proofErr w:type="gramEnd"/>
      <w:r w:rsidRPr="00BE0037">
        <w:rPr>
          <w:rFonts w:ascii="Helvetica" w:eastAsia="Calibri" w:hAnsi="Helvetica" w:cs="Calibri"/>
          <w:i/>
          <w:iCs/>
          <w:lang w:val="en-GB"/>
        </w:rPr>
        <w:t>temp</w:t>
      </w:r>
      <w:r w:rsidRPr="00BE0037">
        <w:rPr>
          <w:rFonts w:ascii="Helvetica" w:hAnsi="Helvetica" w:cs="Arial Hebrew Scholar"/>
          <w:i/>
          <w:iCs/>
          <w:lang w:val="en-GB"/>
        </w:rPr>
        <w:t xml:space="preserve">, </w:t>
      </w:r>
      <w:r w:rsidRPr="00BE0037">
        <w:rPr>
          <w:rFonts w:ascii="Helvetica" w:eastAsia="Calibri" w:hAnsi="Helvetica" w:cs="Calibri"/>
          <w:i/>
          <w:iCs/>
          <w:lang w:val="en-GB"/>
        </w:rPr>
        <w:t>tempA</w:t>
      </w:r>
      <w:r w:rsidRPr="00BE0037">
        <w:rPr>
          <w:rFonts w:ascii="Helvetica" w:hAnsi="Helvetica" w:cs="Arial Hebrew Scholar"/>
          <w:i/>
          <w:iCs/>
          <w:lang w:val="en-GB"/>
        </w:rPr>
        <w:t xml:space="preserve">). </w:t>
      </w:r>
      <w:r w:rsidRPr="00BE0037">
        <w:rPr>
          <w:rFonts w:ascii="Helvetica" w:eastAsia="Calibri" w:hAnsi="Helvetica" w:cs="Calibri"/>
          <w:noProof/>
          <w:lang w:val="en-GB"/>
        </w:rPr>
        <w:t>Hàm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Copy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này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sử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dụng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contructor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copy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để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gán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từng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thuộc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tính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cho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đối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tượng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mới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noProof/>
          <w:lang w:val="en-GB"/>
        </w:rPr>
        <w:t>Kết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quả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debug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sau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khi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sử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dụng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hàm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Copy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cho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thấy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biến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temp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không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thay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đổi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nữa</w:t>
      </w:r>
      <w:r w:rsidRPr="00BE0037">
        <w:rPr>
          <w:rFonts w:ascii="Helvetica" w:hAnsi="Helvetica" w:cs="Arial Hebrew Scholar"/>
          <w:noProof/>
          <w:lang w:val="en-GB"/>
        </w:rPr>
        <w:t>.</w:t>
      </w:r>
    </w:p>
    <w:p w14:paraId="68C9E06C" w14:textId="7A9BB5B1" w:rsidR="006408E8" w:rsidRPr="00BE0037" w:rsidRDefault="006408E8" w:rsidP="00FB23BB">
      <w:pPr>
        <w:ind w:firstLine="426"/>
        <w:jc w:val="center"/>
        <w:rPr>
          <w:rFonts w:ascii="Helvetica" w:hAnsi="Helvetica" w:cs="Arial Hebrew Scholar"/>
          <w:lang w:val="en-GB"/>
        </w:rPr>
      </w:pPr>
      <w:r w:rsidRPr="00BE0037">
        <w:rPr>
          <w:rFonts w:ascii="Helvetica" w:hAnsi="Helvetica" w:cs="Arial Hebrew Scholar"/>
          <w:noProof/>
          <w:lang w:eastAsia="en-US"/>
        </w:rPr>
        <w:drawing>
          <wp:inline distT="0" distB="0" distL="0" distR="0" wp14:anchorId="76CF4499" wp14:editId="08879F8A">
            <wp:extent cx="3743864" cy="967616"/>
            <wp:effectExtent l="0" t="0" r="0" b="4445"/>
            <wp:docPr id="1411344266" name="Picture 1411344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084" t="47605" r="31571" b="21893"/>
                    <a:stretch/>
                  </pic:blipFill>
                  <pic:spPr bwMode="auto">
                    <a:xfrm>
                      <a:off x="0" y="0"/>
                      <a:ext cx="3790953" cy="979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37EF4" w14:textId="77777777" w:rsidR="006408E8" w:rsidRPr="00BE0037" w:rsidRDefault="47FE4FB4" w:rsidP="47FE4FB4">
      <w:pPr>
        <w:ind w:firstLine="426"/>
        <w:jc w:val="both"/>
        <w:rPr>
          <w:rFonts w:ascii="Helvetica" w:hAnsi="Helvetica" w:cs="Arial Hebrew Scholar"/>
          <w:lang w:val="en-GB"/>
        </w:rPr>
      </w:pPr>
      <w:r w:rsidRPr="00BE0037">
        <w:rPr>
          <w:rFonts w:ascii="Helvetica" w:eastAsia="Calibri" w:hAnsi="Helvetica" w:cs="Calibri"/>
          <w:b/>
          <w:bCs/>
          <w:lang w:val="en-GB"/>
        </w:rPr>
        <w:t>Vấn</w:t>
      </w:r>
      <w:r w:rsidRPr="00BE0037">
        <w:rPr>
          <w:rFonts w:ascii="Helvetica" w:hAnsi="Helvetica" w:cs="Arial Hebrew Scholar"/>
          <w:b/>
          <w:bCs/>
          <w:lang w:val="en-GB"/>
        </w:rPr>
        <w:t xml:space="preserve"> </w:t>
      </w:r>
      <w:r w:rsidRPr="00BE0037">
        <w:rPr>
          <w:rFonts w:ascii="Helvetica" w:eastAsia="Calibri" w:hAnsi="Helvetica" w:cs="Calibri"/>
          <w:b/>
          <w:bCs/>
          <w:lang w:val="en-GB"/>
        </w:rPr>
        <w:t>đề</w:t>
      </w:r>
      <w:r w:rsidRPr="00BE0037">
        <w:rPr>
          <w:rFonts w:ascii="Helvetica" w:hAnsi="Helvetica" w:cs="Arial Hebrew Scholar"/>
          <w:b/>
          <w:bCs/>
          <w:lang w:val="en-GB"/>
        </w:rPr>
        <w:t xml:space="preserve"> 2: </w:t>
      </w:r>
      <w:r w:rsidRPr="00BE0037">
        <w:rPr>
          <w:rFonts w:ascii="Helvetica" w:eastAsia="Calibri" w:hAnsi="Helvetica" w:cs="Calibri"/>
          <w:lang w:val="en-GB"/>
        </w:rPr>
        <w:t>Sau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mới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được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sinh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nó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sẽ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được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thêm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vào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listRoot</w:t>
      </w:r>
      <w:r w:rsidRPr="00BE0037">
        <w:rPr>
          <w:rFonts w:ascii="Helvetica" w:hAnsi="Helvetica" w:cs="Arial Hebrew Scholar"/>
          <w:lang w:val="en-GB"/>
        </w:rPr>
        <w:t xml:space="preserve"> (</w:t>
      </w:r>
      <w:r w:rsidRPr="00BE0037">
        <w:rPr>
          <w:rFonts w:ascii="Helvetica" w:eastAsia="Calibri" w:hAnsi="Helvetica" w:cs="Calibri"/>
          <w:lang w:val="en-GB"/>
        </w:rPr>
        <w:t>listRoot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một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danh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sách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lưu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trữ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mới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được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sinh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ra</w:t>
      </w:r>
      <w:r w:rsidRPr="00BE0037">
        <w:rPr>
          <w:rFonts w:ascii="Helvetica" w:hAnsi="Helvetica" w:cs="Arial Hebrew Scholar"/>
          <w:lang w:val="en-GB"/>
        </w:rPr>
        <w:t xml:space="preserve">): </w:t>
      </w:r>
      <w:r w:rsidRPr="00BE0037">
        <w:rPr>
          <w:rFonts w:ascii="Helvetica" w:eastAsia="Calibri" w:hAnsi="Helvetica" w:cs="Calibri"/>
          <w:i/>
          <w:iCs/>
          <w:lang w:val="en-GB"/>
        </w:rPr>
        <w:lastRenderedPageBreak/>
        <w:t>listRoot</w:t>
      </w:r>
      <w:r w:rsidRPr="00BE0037">
        <w:rPr>
          <w:rFonts w:ascii="Helvetica" w:hAnsi="Helvetica" w:cs="Arial Hebrew Scholar"/>
          <w:i/>
          <w:iCs/>
          <w:lang w:val="en-GB"/>
        </w:rPr>
        <w:t>.</w:t>
      </w:r>
      <w:r w:rsidRPr="00BE0037">
        <w:rPr>
          <w:rFonts w:ascii="Helvetica" w:eastAsia="Calibri" w:hAnsi="Helvetica" w:cs="Calibri"/>
          <w:i/>
          <w:iCs/>
          <w:lang w:val="en-GB"/>
        </w:rPr>
        <w:t>Add</w:t>
      </w:r>
      <w:r w:rsidRPr="00BE0037">
        <w:rPr>
          <w:rFonts w:ascii="Helvetica" w:hAnsi="Helvetica" w:cs="Arial Hebrew Scholar"/>
          <w:i/>
          <w:iCs/>
          <w:lang w:val="en-GB"/>
        </w:rPr>
        <w:t>(</w:t>
      </w:r>
      <w:r w:rsidRPr="00BE0037">
        <w:rPr>
          <w:rFonts w:ascii="Helvetica" w:eastAsia="Calibri" w:hAnsi="Helvetica" w:cs="Calibri"/>
          <w:i/>
          <w:iCs/>
          <w:lang w:val="en-GB"/>
        </w:rPr>
        <w:t>tempA</w:t>
      </w:r>
      <w:r w:rsidRPr="00BE0037">
        <w:rPr>
          <w:rFonts w:ascii="Helvetica" w:hAnsi="Helvetica" w:cs="Arial Hebrew Scholar"/>
          <w:i/>
          <w:iCs/>
          <w:lang w:val="en-GB"/>
        </w:rPr>
        <w:t xml:space="preserve">). </w:t>
      </w:r>
      <w:r w:rsidRPr="00BE0037">
        <w:rPr>
          <w:rFonts w:ascii="Helvetica" w:eastAsia="Calibri" w:hAnsi="Helvetica" w:cs="Calibri"/>
          <w:lang w:val="en-GB"/>
        </w:rPr>
        <w:t>Do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không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tạo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một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đối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tượng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tempA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mới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mỗi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lần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sinh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tiếp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theo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nên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nhóm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mắc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phải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lỗi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tương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tự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như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vấn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đề</w:t>
      </w:r>
      <w:r w:rsidRPr="00BE0037">
        <w:rPr>
          <w:rFonts w:ascii="Helvetica" w:hAnsi="Helvetica" w:cs="Arial Hebrew Scholar"/>
          <w:lang w:val="en-GB"/>
        </w:rPr>
        <w:t xml:space="preserve"> 1. </w:t>
      </w:r>
      <w:r w:rsidRPr="00BE0037">
        <w:rPr>
          <w:rFonts w:ascii="Helvetica" w:eastAsia="Calibri" w:hAnsi="Helvetica" w:cs="Calibri"/>
          <w:lang w:val="en-GB"/>
        </w:rPr>
        <w:t>Khi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tempA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thay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đổi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thì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thì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được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thêm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vào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listRoot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trước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đó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cũng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thay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đổi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theo</w:t>
      </w:r>
      <w:r w:rsidRPr="00BE0037">
        <w:rPr>
          <w:rFonts w:ascii="Helvetica" w:hAnsi="Helvetica" w:cs="Arial Hebrew Scholar"/>
          <w:lang w:val="en-GB"/>
        </w:rPr>
        <w:t xml:space="preserve"> (</w:t>
      </w:r>
      <w:r w:rsidRPr="00BE0037">
        <w:rPr>
          <w:rFonts w:ascii="Helvetica" w:eastAsia="Calibri" w:hAnsi="Helvetica" w:cs="Calibri"/>
          <w:lang w:val="en-GB"/>
        </w:rPr>
        <w:t>do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tất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cả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này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cùng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trỏ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vào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một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đối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tượng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tempA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duy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nhất</w:t>
      </w:r>
      <w:r w:rsidRPr="00BE0037">
        <w:rPr>
          <w:rFonts w:ascii="Helvetica" w:hAnsi="Helvetica" w:cs="Arial Hebrew Scholar"/>
          <w:lang w:val="en-GB"/>
        </w:rPr>
        <w:t xml:space="preserve">). </w:t>
      </w:r>
      <w:r w:rsidRPr="00BE0037">
        <w:rPr>
          <w:rFonts w:ascii="Helvetica" w:eastAsia="Calibri" w:hAnsi="Helvetica" w:cs="Calibri"/>
          <w:lang w:val="en-GB"/>
        </w:rPr>
        <w:t>Hình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ảnh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bên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dưới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minh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họa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listRoot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bị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thay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đổi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đối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tượng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tempA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bị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thay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đổi</w:t>
      </w:r>
      <w:r w:rsidRPr="00BE0037">
        <w:rPr>
          <w:rFonts w:ascii="Helvetica" w:hAnsi="Helvetica" w:cs="Arial Hebrew Scholar"/>
          <w:lang w:val="en-GB"/>
        </w:rPr>
        <w:t>.</w:t>
      </w:r>
    </w:p>
    <w:p w14:paraId="381A29D0" w14:textId="77777777" w:rsidR="006408E8" w:rsidRPr="00BE0037" w:rsidRDefault="006408E8" w:rsidP="00FB23BB">
      <w:pPr>
        <w:ind w:firstLine="426"/>
        <w:jc w:val="center"/>
        <w:rPr>
          <w:rFonts w:ascii="Helvetica" w:hAnsi="Helvetica" w:cs="Arial Hebrew Scholar"/>
          <w:lang w:val="en-GB"/>
        </w:rPr>
      </w:pPr>
      <w:r w:rsidRPr="00BE0037">
        <w:rPr>
          <w:rFonts w:ascii="Helvetica" w:hAnsi="Helvetica" w:cs="Arial Hebrew Scholar"/>
          <w:noProof/>
          <w:lang w:eastAsia="en-US"/>
        </w:rPr>
        <w:drawing>
          <wp:inline distT="0" distB="0" distL="0" distR="0" wp14:anchorId="560031A5" wp14:editId="42F7378B">
            <wp:extent cx="4369981" cy="1830084"/>
            <wp:effectExtent l="0" t="0" r="0" b="0"/>
            <wp:docPr id="1411344267" name="Picture 1411344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9161" t="11877" r="23657" b="45527"/>
                    <a:stretch/>
                  </pic:blipFill>
                  <pic:spPr bwMode="auto">
                    <a:xfrm>
                      <a:off x="0" y="0"/>
                      <a:ext cx="4442461" cy="1860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2DBDD" w14:textId="265A2CF3" w:rsidR="006408E8" w:rsidRPr="00BE0037" w:rsidRDefault="47FE4FB4" w:rsidP="47FE4FB4">
      <w:pPr>
        <w:ind w:firstLine="426"/>
        <w:jc w:val="both"/>
        <w:rPr>
          <w:rFonts w:ascii="Helvetica" w:hAnsi="Helvetica" w:cs="Arial Hebrew Scholar"/>
          <w:lang w:val="en-GB"/>
        </w:rPr>
      </w:pPr>
      <w:r w:rsidRPr="00BE0037">
        <w:rPr>
          <w:rFonts w:ascii="Helvetica" w:eastAsia="Calibri" w:hAnsi="Helvetica" w:cs="Calibri"/>
          <w:lang w:val="en-GB"/>
        </w:rPr>
        <w:t>Vì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vậy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dù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trong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quá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trình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sinh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được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tốt</w:t>
      </w:r>
      <w:r w:rsidRPr="00BE0037">
        <w:rPr>
          <w:rFonts w:ascii="Helvetica" w:hAnsi="Helvetica" w:cs="Arial Hebrew Scholar"/>
          <w:lang w:val="en-GB"/>
        </w:rPr>
        <w:t xml:space="preserve"> (</w:t>
      </w:r>
      <w:r w:rsidRPr="00BE0037">
        <w:rPr>
          <w:rFonts w:ascii="Helvetica" w:eastAsia="Calibri" w:hAnsi="Helvetica" w:cs="Calibri"/>
          <w:lang w:val="en-GB"/>
        </w:rPr>
        <w:t>như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ăn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được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quân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nào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đó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của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đối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phương</w:t>
      </w:r>
      <w:r w:rsidRPr="00BE0037">
        <w:rPr>
          <w:rFonts w:ascii="Helvetica" w:hAnsi="Helvetica" w:cs="Arial Hebrew Scholar"/>
          <w:lang w:val="en-GB"/>
        </w:rPr>
        <w:t xml:space="preserve">) </w:t>
      </w:r>
      <w:r w:rsidRPr="00BE0037">
        <w:rPr>
          <w:rFonts w:ascii="Helvetica" w:eastAsia="Calibri" w:hAnsi="Helvetica" w:cs="Calibri"/>
          <w:lang w:val="en-GB"/>
        </w:rPr>
        <w:t>thì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minimax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cũng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không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chuyển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sang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đó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chuyển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sang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cuối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cùng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tất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cả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đều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như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nhau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dẫn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đến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chúng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có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cùng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độ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tốt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Như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hình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bên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dưới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thấy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lúc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đầu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quân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tốt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trắng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từ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vị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trí</w:t>
      </w:r>
      <w:r w:rsidRPr="00BE0037">
        <w:rPr>
          <w:rFonts w:ascii="Helvetica" w:hAnsi="Helvetica" w:cs="Arial Hebrew Scholar"/>
          <w:lang w:val="en-GB"/>
        </w:rPr>
        <w:t xml:space="preserve"> 2</w:t>
      </w:r>
      <w:r w:rsidRPr="00BE0037">
        <w:rPr>
          <w:rFonts w:ascii="Helvetica" w:eastAsia="Calibri" w:hAnsi="Helvetica" w:cs="Calibri"/>
          <w:lang w:val="en-GB"/>
        </w:rPr>
        <w:t>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chuyển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sang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vị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trí</w:t>
      </w:r>
      <w:r w:rsidRPr="00BE0037">
        <w:rPr>
          <w:rFonts w:ascii="Helvetica" w:hAnsi="Helvetica" w:cs="Arial Hebrew Scholar"/>
          <w:lang w:val="en-GB"/>
        </w:rPr>
        <w:t xml:space="preserve"> 4</w:t>
      </w:r>
      <w:r w:rsidRPr="00BE0037">
        <w:rPr>
          <w:rFonts w:ascii="Helvetica" w:eastAsia="Calibri" w:hAnsi="Helvetica" w:cs="Calibri"/>
          <w:lang w:val="en-GB"/>
        </w:rPr>
        <w:t>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thì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máy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quân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đen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chuyển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từ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vị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trí</w:t>
      </w:r>
      <w:r w:rsidRPr="00BE0037">
        <w:rPr>
          <w:rFonts w:ascii="Helvetica" w:hAnsi="Helvetica" w:cs="Arial Hebrew Scholar"/>
          <w:lang w:val="en-GB"/>
        </w:rPr>
        <w:t xml:space="preserve"> 7</w:t>
      </w:r>
      <w:r w:rsidRPr="00BE0037">
        <w:rPr>
          <w:rFonts w:ascii="Helvetica" w:eastAsia="Calibri" w:hAnsi="Helvetica" w:cs="Calibri"/>
          <w:lang w:val="en-GB"/>
        </w:rPr>
        <w:t>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sang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vị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trí</w:t>
      </w:r>
      <w:r w:rsidRPr="00BE0037">
        <w:rPr>
          <w:rFonts w:ascii="Helvetica" w:hAnsi="Helvetica" w:cs="Arial Hebrew Scholar"/>
          <w:lang w:val="en-GB"/>
        </w:rPr>
        <w:t xml:space="preserve"> 5</w:t>
      </w:r>
      <w:r w:rsidRPr="00BE0037">
        <w:rPr>
          <w:rFonts w:ascii="Helvetica" w:eastAsia="Calibri" w:hAnsi="Helvetica" w:cs="Calibri"/>
          <w:lang w:val="en-GB"/>
        </w:rPr>
        <w:t>h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Sau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đó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ta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quân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tốt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trắng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từ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vị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trí</w:t>
      </w:r>
      <w:r w:rsidRPr="00BE0037">
        <w:rPr>
          <w:rFonts w:ascii="Helvetica" w:hAnsi="Helvetica" w:cs="Arial Hebrew Scholar"/>
          <w:lang w:val="en-GB"/>
        </w:rPr>
        <w:t xml:space="preserve"> 2</w:t>
      </w:r>
      <w:r w:rsidRPr="00BE0037">
        <w:rPr>
          <w:rFonts w:ascii="Helvetica" w:eastAsia="Calibri" w:hAnsi="Helvetica" w:cs="Calibri"/>
          <w:lang w:val="en-GB"/>
        </w:rPr>
        <w:t>f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sang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vị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trí</w:t>
      </w:r>
      <w:r w:rsidRPr="00BE0037">
        <w:rPr>
          <w:rFonts w:ascii="Helvetica" w:hAnsi="Helvetica" w:cs="Arial Hebrew Scholar"/>
          <w:lang w:val="en-GB"/>
        </w:rPr>
        <w:t xml:space="preserve"> 3</w:t>
      </w:r>
      <w:r w:rsidRPr="00BE0037">
        <w:rPr>
          <w:rFonts w:ascii="Helvetica" w:eastAsia="Calibri" w:hAnsi="Helvetica" w:cs="Calibri"/>
          <w:lang w:val="en-GB"/>
        </w:rPr>
        <w:t>f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mục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đích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để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kiểm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máy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có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quân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tốt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đen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chuyển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từ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vị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trí</w:t>
      </w:r>
      <w:r w:rsidRPr="00BE0037">
        <w:rPr>
          <w:rFonts w:ascii="Helvetica" w:hAnsi="Helvetica" w:cs="Arial Hebrew Scholar"/>
          <w:lang w:val="en-GB"/>
        </w:rPr>
        <w:t xml:space="preserve"> 5</w:t>
      </w:r>
      <w:r w:rsidRPr="00BE0037">
        <w:rPr>
          <w:rFonts w:ascii="Helvetica" w:eastAsia="Calibri" w:hAnsi="Helvetica" w:cs="Calibri"/>
          <w:lang w:val="en-GB"/>
        </w:rPr>
        <w:t>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sang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vị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trí</w:t>
      </w:r>
      <w:r w:rsidRPr="00BE0037">
        <w:rPr>
          <w:rFonts w:ascii="Helvetica" w:hAnsi="Helvetica" w:cs="Arial Hebrew Scholar"/>
          <w:lang w:val="en-GB"/>
        </w:rPr>
        <w:t xml:space="preserve"> 4</w:t>
      </w:r>
      <w:r w:rsidRPr="00BE0037">
        <w:rPr>
          <w:rFonts w:ascii="Helvetica" w:eastAsia="Calibri" w:hAnsi="Helvetica" w:cs="Calibri"/>
          <w:lang w:val="en-GB"/>
        </w:rPr>
        <w:t>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để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ăn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quân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tốt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trắng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của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không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Kết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quả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máy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chỉ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quân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tốt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đen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chuyển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sang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vị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trí</w:t>
      </w:r>
      <w:r w:rsidRPr="00BE0037">
        <w:rPr>
          <w:rFonts w:ascii="Helvetica" w:hAnsi="Helvetica" w:cs="Arial Hebrew Scholar"/>
          <w:lang w:val="en-GB"/>
        </w:rPr>
        <w:t xml:space="preserve"> 4</w:t>
      </w:r>
      <w:r w:rsidRPr="00BE0037">
        <w:rPr>
          <w:rFonts w:ascii="Helvetica" w:eastAsia="Calibri" w:hAnsi="Helvetica" w:cs="Calibri"/>
          <w:lang w:val="en-GB"/>
        </w:rPr>
        <w:t>h</w:t>
      </w:r>
      <w:r w:rsidRPr="00BE0037">
        <w:rPr>
          <w:rFonts w:ascii="Helvetica" w:hAnsi="Helvetica" w:cs="Arial Hebrew Scholar"/>
          <w:lang w:val="en-GB"/>
        </w:rPr>
        <w:t>. (</w:t>
      </w:r>
      <w:r w:rsidRPr="00BE0037">
        <w:rPr>
          <w:rFonts w:ascii="Helvetica" w:eastAsia="Calibri" w:hAnsi="Helvetica" w:cs="Calibri"/>
          <w:lang w:val="en-GB"/>
        </w:rPr>
        <w:t>Kết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quả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test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bên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dưới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chỉ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sử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dụng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hàm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lượng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giá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cơ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bản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với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depth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bằng</w:t>
      </w:r>
      <w:r w:rsidRPr="00BE0037">
        <w:rPr>
          <w:rFonts w:ascii="Helvetica" w:hAnsi="Helvetica" w:cs="Arial Hebrew Scholar"/>
          <w:lang w:val="en-GB"/>
        </w:rPr>
        <w:t xml:space="preserve"> 2).</w:t>
      </w:r>
    </w:p>
    <w:p w14:paraId="74799C2D" w14:textId="77777777" w:rsidR="006408E8" w:rsidRPr="00BE0037" w:rsidRDefault="006408E8" w:rsidP="00FB23BB">
      <w:pPr>
        <w:ind w:firstLine="426"/>
        <w:rPr>
          <w:rFonts w:ascii="Helvetica" w:hAnsi="Helvetica" w:cs="Arial Hebrew Scholar"/>
          <w:lang w:val="en-GB"/>
        </w:rPr>
      </w:pPr>
      <w:r w:rsidRPr="00BE0037">
        <w:rPr>
          <w:rFonts w:ascii="Helvetica" w:hAnsi="Helvetica" w:cs="Arial Hebrew Scholar"/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47387055" wp14:editId="5B3A55ED">
                <wp:simplePos x="0" y="0"/>
                <wp:positionH relativeFrom="column">
                  <wp:posOffset>2777226</wp:posOffset>
                </wp:positionH>
                <wp:positionV relativeFrom="paragraph">
                  <wp:posOffset>1077918</wp:posOffset>
                </wp:positionV>
                <wp:extent cx="655608" cy="129397"/>
                <wp:effectExtent l="0" t="19050" r="30480" b="42545"/>
                <wp:wrapNone/>
                <wp:docPr id="1411344262" name="Arrow: Right 1411344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939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 w14:anchorId="3A8D1115">
              <v:shapetype w14:anchorId="3D32D6D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411344262" o:spid="_x0000_s1026" type="#_x0000_t13" style="position:absolute;margin-left:218.7pt;margin-top:84.9pt;width:51.6pt;height:10.2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" adj="19468" fillcolor="black [3200]" strokecolor="black [1600]" strokeweight="1pt"/>
            </w:pict>
          </mc:Fallback>
        </mc:AlternateContent>
      </w:r>
      <w:r w:rsidRPr="00BE0037">
        <w:rPr>
          <w:rFonts w:ascii="Helvetica" w:hAnsi="Helvetica" w:cs="Arial Hebrew Scholar"/>
          <w:lang w:val="en-GB"/>
        </w:rPr>
        <w:t xml:space="preserve">  </w:t>
      </w:r>
      <w:r w:rsidRPr="00BE0037">
        <w:rPr>
          <w:rFonts w:ascii="Helvetica" w:hAnsi="Helvetica" w:cs="Arial Hebrew Scholar"/>
          <w:lang w:val="en-GB"/>
        </w:rPr>
        <w:tab/>
      </w:r>
      <w:r w:rsidRPr="00BE0037">
        <w:rPr>
          <w:rFonts w:ascii="Helvetica" w:hAnsi="Helvetica" w:cs="Arial Hebrew Scholar"/>
          <w:noProof/>
          <w:lang w:eastAsia="en-US"/>
        </w:rPr>
        <w:drawing>
          <wp:inline distT="0" distB="0" distL="0" distR="0" wp14:anchorId="67FF5843" wp14:editId="49E9E326">
            <wp:extent cx="2147977" cy="2198668"/>
            <wp:effectExtent l="0" t="0" r="5080" b="0"/>
            <wp:docPr id="1411344268" name="Picture 141134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2500" t="15234" r="39913" b="16327"/>
                    <a:stretch/>
                  </pic:blipFill>
                  <pic:spPr bwMode="auto">
                    <a:xfrm>
                      <a:off x="0" y="0"/>
                      <a:ext cx="2166778" cy="2217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E0037">
        <w:rPr>
          <w:rFonts w:ascii="Helvetica" w:hAnsi="Helvetica" w:cs="Arial Hebrew Scholar"/>
          <w:lang w:val="en-GB"/>
        </w:rPr>
        <w:t xml:space="preserve">                       </w:t>
      </w:r>
      <w:r w:rsidRPr="00BE0037">
        <w:rPr>
          <w:rFonts w:ascii="Helvetica" w:hAnsi="Helvetica" w:cs="Arial Hebrew Scholar"/>
          <w:noProof/>
          <w:lang w:eastAsia="en-US"/>
        </w:rPr>
        <w:drawing>
          <wp:inline distT="0" distB="0" distL="0" distR="0" wp14:anchorId="2CBBF65B" wp14:editId="41E6DAD3">
            <wp:extent cx="2183448" cy="2225615"/>
            <wp:effectExtent l="0" t="0" r="7620" b="3810"/>
            <wp:docPr id="1411344269" name="Picture 141134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2356" t="14977" r="39913" b="16611"/>
                    <a:stretch/>
                  </pic:blipFill>
                  <pic:spPr bwMode="auto">
                    <a:xfrm>
                      <a:off x="0" y="0"/>
                      <a:ext cx="2217677" cy="226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963F4" w14:textId="77777777" w:rsidR="006408E8" w:rsidRPr="00BE0037" w:rsidRDefault="006408E8" w:rsidP="00FB23BB">
      <w:pPr>
        <w:ind w:firstLine="426"/>
        <w:rPr>
          <w:rFonts w:ascii="Helvetica" w:hAnsi="Helvetica" w:cs="Arial Hebrew Scholar"/>
          <w:lang w:val="en-GB"/>
        </w:rPr>
      </w:pPr>
    </w:p>
    <w:p w14:paraId="7E2C8059" w14:textId="77777777" w:rsidR="006408E8" w:rsidRPr="00BE0037" w:rsidRDefault="2E623DC9" w:rsidP="2E623DC9">
      <w:pPr>
        <w:ind w:firstLine="426"/>
        <w:jc w:val="both"/>
        <w:rPr>
          <w:rFonts w:ascii="Helvetica" w:hAnsi="Helvetica" w:cs="Arial Hebrew Scholar"/>
          <w:lang w:val="en-GB"/>
        </w:rPr>
      </w:pPr>
      <w:r w:rsidRPr="00BE0037">
        <w:rPr>
          <w:rFonts w:ascii="Helvetica" w:eastAsia="Calibri" w:hAnsi="Helvetica" w:cs="Calibri"/>
          <w:b/>
          <w:bCs/>
          <w:lang w:val="en-GB"/>
        </w:rPr>
        <w:t>Khắc</w:t>
      </w:r>
      <w:r w:rsidRPr="00BE0037">
        <w:rPr>
          <w:rFonts w:ascii="Helvetica" w:hAnsi="Helvetica" w:cs="Arial Hebrew Scholar"/>
          <w:b/>
          <w:bCs/>
          <w:lang w:val="en-GB"/>
        </w:rPr>
        <w:t xml:space="preserve"> </w:t>
      </w:r>
      <w:r w:rsidRPr="00BE0037">
        <w:rPr>
          <w:rFonts w:ascii="Helvetica" w:eastAsia="Calibri" w:hAnsi="Helvetica" w:cs="Calibri"/>
          <w:b/>
          <w:bCs/>
          <w:lang w:val="en-GB"/>
        </w:rPr>
        <w:t>phục</w:t>
      </w:r>
      <w:r w:rsidRPr="00BE0037">
        <w:rPr>
          <w:rFonts w:ascii="Helvetica" w:hAnsi="Helvetica" w:cs="Arial Hebrew Scholar"/>
          <w:b/>
          <w:bCs/>
          <w:lang w:val="en-GB"/>
        </w:rPr>
        <w:t xml:space="preserve">: </w:t>
      </w:r>
      <w:r w:rsidRPr="00BE0037">
        <w:rPr>
          <w:rFonts w:ascii="Helvetica" w:eastAsia="Calibri" w:hAnsi="Helvetica" w:cs="Calibri"/>
          <w:lang w:val="en-GB"/>
        </w:rPr>
        <w:t>Cách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khắc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phục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khá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đơn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giản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nhóm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chỉ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cần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tạo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một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đối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tượng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tempA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mới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trước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dùng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tempA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đó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để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sinh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bàn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cờ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tiếp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theo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Bên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dưới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lần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lượt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hình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ảnh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minh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họa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listRoot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sau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đã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khắc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phục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hình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ảnh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test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bước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của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máy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như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ví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dụ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trên</w:t>
      </w:r>
      <w:r w:rsidRPr="00BE0037">
        <w:rPr>
          <w:rFonts w:ascii="Helvetica" w:hAnsi="Helvetica" w:cs="Arial Hebrew Scholar"/>
          <w:lang w:val="en-GB"/>
        </w:rPr>
        <w:t>.</w:t>
      </w:r>
    </w:p>
    <w:p w14:paraId="0C44C827" w14:textId="77777777" w:rsidR="006408E8" w:rsidRPr="00BE0037" w:rsidRDefault="006408E8" w:rsidP="00FB23BB">
      <w:pPr>
        <w:ind w:firstLine="426"/>
        <w:jc w:val="center"/>
        <w:rPr>
          <w:rFonts w:ascii="Helvetica" w:hAnsi="Helvetica" w:cs="Arial Hebrew Scholar"/>
          <w:lang w:val="en-GB"/>
        </w:rPr>
      </w:pPr>
      <w:r w:rsidRPr="00BE0037">
        <w:rPr>
          <w:rFonts w:ascii="Helvetica" w:hAnsi="Helvetica" w:cs="Arial Hebrew Scholar"/>
          <w:noProof/>
          <w:lang w:eastAsia="en-US"/>
        </w:rPr>
        <w:drawing>
          <wp:inline distT="0" distB="0" distL="0" distR="0" wp14:anchorId="50659B5B" wp14:editId="67D6FF48">
            <wp:extent cx="4476307" cy="1905709"/>
            <wp:effectExtent l="0" t="0" r="635" b="0"/>
            <wp:docPr id="1411344270" name="Picture 1411344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8440" t="11622" r="23930" b="44735"/>
                    <a:stretch/>
                  </pic:blipFill>
                  <pic:spPr bwMode="auto">
                    <a:xfrm>
                      <a:off x="0" y="0"/>
                      <a:ext cx="4572683" cy="1946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F3059" w14:textId="77777777" w:rsidR="006408E8" w:rsidRPr="00BE0037" w:rsidRDefault="2E623DC9" w:rsidP="2E623DC9">
      <w:pPr>
        <w:ind w:firstLine="426"/>
        <w:jc w:val="both"/>
        <w:rPr>
          <w:rFonts w:ascii="Helvetica" w:hAnsi="Helvetica" w:cs="Arial Hebrew Scholar"/>
          <w:lang w:val="en-GB"/>
        </w:rPr>
      </w:pPr>
      <w:r w:rsidRPr="00BE0037">
        <w:rPr>
          <w:rFonts w:ascii="Helvetica" w:eastAsia="Calibri" w:hAnsi="Helvetica" w:cs="Calibri"/>
          <w:lang w:val="en-GB"/>
        </w:rPr>
        <w:t>Lúc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này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máy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đã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biết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quân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tốt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đen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ở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vị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trí</w:t>
      </w:r>
      <w:r w:rsidRPr="00BE0037">
        <w:rPr>
          <w:rFonts w:ascii="Helvetica" w:hAnsi="Helvetica" w:cs="Arial Hebrew Scholar"/>
          <w:lang w:val="en-GB"/>
        </w:rPr>
        <w:t xml:space="preserve"> 5</w:t>
      </w:r>
      <w:r w:rsidRPr="00BE0037">
        <w:rPr>
          <w:rFonts w:ascii="Helvetica" w:eastAsia="Calibri" w:hAnsi="Helvetica" w:cs="Calibri"/>
          <w:lang w:val="en-GB"/>
        </w:rPr>
        <w:t>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chuyển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sang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vị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trí</w:t>
      </w:r>
      <w:r w:rsidRPr="00BE0037">
        <w:rPr>
          <w:rFonts w:ascii="Helvetica" w:hAnsi="Helvetica" w:cs="Arial Hebrew Scholar"/>
          <w:lang w:val="en-GB"/>
        </w:rPr>
        <w:t xml:space="preserve"> 4</w:t>
      </w:r>
      <w:r w:rsidRPr="00BE0037">
        <w:rPr>
          <w:rFonts w:ascii="Helvetica" w:eastAsia="Calibri" w:hAnsi="Helvetica" w:cs="Calibri"/>
          <w:lang w:val="en-GB"/>
        </w:rPr>
        <w:t>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để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ăn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quân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tốt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trắng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đang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đứng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ở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vị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trí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đó</w:t>
      </w:r>
      <w:r w:rsidRPr="00BE0037">
        <w:rPr>
          <w:rFonts w:ascii="Helvetica" w:hAnsi="Helvetica" w:cs="Arial Hebrew Scholar"/>
          <w:lang w:val="en-GB"/>
        </w:rPr>
        <w:t>.</w:t>
      </w:r>
    </w:p>
    <w:p w14:paraId="52AE984E" w14:textId="5CDE2CC5" w:rsidR="006408E8" w:rsidRPr="00BE0037" w:rsidRDefault="006408E8" w:rsidP="00D01806">
      <w:pPr>
        <w:rPr>
          <w:rFonts w:ascii="Helvetica" w:hAnsi="Helvetica" w:cs="Arial Hebrew Scholar"/>
          <w:lang w:val="en-GB"/>
        </w:rPr>
      </w:pPr>
      <w:r w:rsidRPr="00BE0037">
        <w:rPr>
          <w:rFonts w:ascii="Helvetica" w:hAnsi="Helvetica" w:cs="Arial Hebrew Scholar"/>
          <w:noProof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2AF8E1E4" wp14:editId="1F6E0D12">
                <wp:simplePos x="0" y="0"/>
                <wp:positionH relativeFrom="margin">
                  <wp:posOffset>2268707</wp:posOffset>
                </wp:positionH>
                <wp:positionV relativeFrom="paragraph">
                  <wp:posOffset>989412</wp:posOffset>
                </wp:positionV>
                <wp:extent cx="704850" cy="118754"/>
                <wp:effectExtent l="0" t="19050" r="38100" b="33655"/>
                <wp:wrapNone/>
                <wp:docPr id="1411344263" name="Arrow: Right 1411344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1875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 w14:anchorId="481E3098">
              <v:shape w14:anchorId="31044E60" id="Arrow: Right 1411344263" o:spid="_x0000_s1026" type="#_x0000_t13" style="position:absolute;margin-left:178.65pt;margin-top:77.9pt;width:55.5pt;height:9.3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" adj="19780" fillcolor="black [3200]" strokecolor="black [1600]" strokeweight="1pt">
                <w10:wrap anchorx="margin"/>
              </v:shape>
            </w:pict>
          </mc:Fallback>
        </mc:AlternateContent>
      </w:r>
      <w:r w:rsidRPr="00BE0037">
        <w:rPr>
          <w:rFonts w:ascii="Helvetica" w:hAnsi="Helvetica" w:cs="Arial Hebrew Scholar"/>
          <w:noProof/>
          <w:lang w:eastAsia="en-US"/>
        </w:rPr>
        <w:drawing>
          <wp:inline distT="0" distB="0" distL="0" distR="0" wp14:anchorId="4EC34107" wp14:editId="33A2888E">
            <wp:extent cx="2147977" cy="2198668"/>
            <wp:effectExtent l="0" t="0" r="5080" b="0"/>
            <wp:docPr id="1411344271" name="Picture 141134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2500" t="15234" r="39913" b="16327"/>
                    <a:stretch/>
                  </pic:blipFill>
                  <pic:spPr bwMode="auto">
                    <a:xfrm>
                      <a:off x="0" y="0"/>
                      <a:ext cx="2166778" cy="2217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73E42" w:rsidRPr="00BE0037">
        <w:rPr>
          <w:rFonts w:ascii="Helvetica" w:hAnsi="Helvetica" w:cs="Arial Hebrew Scholar"/>
          <w:lang w:val="en-GB"/>
        </w:rPr>
        <w:t xml:space="preserve">                    </w:t>
      </w:r>
      <w:r w:rsidR="00373E42" w:rsidRPr="00BE0037">
        <w:rPr>
          <w:rFonts w:ascii="Helvetica" w:hAnsi="Helvetica" w:cs="Arial Hebrew Scholar"/>
          <w:lang w:val="en-GB"/>
        </w:rPr>
        <w:tab/>
      </w:r>
      <w:r w:rsidRPr="00BE0037">
        <w:rPr>
          <w:rFonts w:ascii="Helvetica" w:hAnsi="Helvetica" w:cs="Arial Hebrew Scholar"/>
          <w:noProof/>
          <w:lang w:eastAsia="en-US"/>
        </w:rPr>
        <w:drawing>
          <wp:inline distT="0" distB="0" distL="0" distR="0" wp14:anchorId="7D5D6F59" wp14:editId="04859947">
            <wp:extent cx="2182483" cy="2190851"/>
            <wp:effectExtent l="0" t="0" r="8890" b="0"/>
            <wp:docPr id="1411344272" name="Picture 141134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1919" t="15234" r="39768" b="16353"/>
                    <a:stretch/>
                  </pic:blipFill>
                  <pic:spPr bwMode="auto">
                    <a:xfrm>
                      <a:off x="0" y="0"/>
                      <a:ext cx="2222469" cy="2230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35CE7" w14:textId="77777777" w:rsidR="006408E8" w:rsidRPr="00BE0037" w:rsidRDefault="2E623DC9" w:rsidP="2E623DC9">
      <w:pPr>
        <w:ind w:firstLine="426"/>
        <w:jc w:val="both"/>
        <w:rPr>
          <w:rFonts w:ascii="Helvetica" w:hAnsi="Helvetica" w:cs="Arial Hebrew Scholar"/>
          <w:lang w:val="vi-VN"/>
        </w:rPr>
      </w:pPr>
      <w:r w:rsidRPr="00BE0037">
        <w:rPr>
          <w:rFonts w:ascii="Helvetica" w:eastAsia="Calibri" w:hAnsi="Helvetica" w:cs="Calibri"/>
          <w:b/>
          <w:bCs/>
          <w:lang w:val="vi-VN"/>
        </w:rPr>
        <w:t>Vấn</w:t>
      </w:r>
      <w:r w:rsidRPr="00BE0037">
        <w:rPr>
          <w:rFonts w:ascii="Helvetica" w:hAnsi="Helvetica" w:cs="Arial Hebrew Scholar"/>
          <w:b/>
          <w:bCs/>
          <w:lang w:val="vi-VN"/>
        </w:rPr>
        <w:t xml:space="preserve"> </w:t>
      </w:r>
      <w:r w:rsidRPr="00BE0037">
        <w:rPr>
          <w:rFonts w:ascii="Helvetica" w:eastAsia="Calibri" w:hAnsi="Helvetica" w:cs="Calibri"/>
          <w:b/>
          <w:bCs/>
          <w:lang w:val="vi-VN"/>
        </w:rPr>
        <w:t>đề</w:t>
      </w:r>
      <w:r w:rsidRPr="00BE0037">
        <w:rPr>
          <w:rFonts w:ascii="Helvetica" w:hAnsi="Helvetica" w:cs="Arial Hebrew Scholar"/>
          <w:b/>
          <w:bCs/>
          <w:lang w:val="vi-VN"/>
        </w:rPr>
        <w:t xml:space="preserve"> 3: </w:t>
      </w:r>
      <w:r w:rsidRPr="00BE0037">
        <w:rPr>
          <w:rFonts w:ascii="Helvetica" w:eastAsia="Calibri" w:hAnsi="Helvetica" w:cs="Calibri"/>
          <w:lang w:val="vi-VN"/>
        </w:rPr>
        <w:t>Đây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là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một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vấn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đề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không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đáng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xảy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ra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do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một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lỗi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bất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cẩn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trong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việc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tạo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contructor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copy</w:t>
      </w:r>
      <w:r w:rsidRPr="00BE0037">
        <w:rPr>
          <w:rFonts w:ascii="Helvetica" w:hAnsi="Helvetica" w:cs="Arial Hebrew Scholar"/>
          <w:lang w:val="vi-VN"/>
        </w:rPr>
        <w:t xml:space="preserve">. </w:t>
      </w:r>
      <w:r w:rsidRPr="00BE0037">
        <w:rPr>
          <w:rFonts w:ascii="Helvetica" w:eastAsia="Calibri" w:hAnsi="Helvetica" w:cs="Calibri"/>
          <w:lang w:val="vi-VN"/>
        </w:rPr>
        <w:t>Những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tưởng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sau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khi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tạo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hàm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Copy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thì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mọi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thứ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đã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suông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sẻ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tuy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nhiên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sau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khi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debug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thì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nhóm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lại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phát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hiện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ra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các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quân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trắng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trong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quá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trình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thực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hiện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minimax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thì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các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quân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cờ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trắng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luôn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di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chuyển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đến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vị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trí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a</w:t>
      </w:r>
      <w:r w:rsidRPr="00BE0037">
        <w:rPr>
          <w:rFonts w:ascii="Helvetica" w:hAnsi="Helvetica" w:cs="Arial Hebrew Scholar"/>
          <w:lang w:val="vi-VN"/>
        </w:rPr>
        <w:t xml:space="preserve">8. </w:t>
      </w:r>
      <w:r w:rsidRPr="00BE0037">
        <w:rPr>
          <w:rFonts w:ascii="Helvetica" w:eastAsia="Calibri" w:hAnsi="Helvetica" w:cs="Calibri"/>
          <w:lang w:val="vi-VN"/>
        </w:rPr>
        <w:t>Hình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ảnh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minh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họa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bên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dưới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cho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thấy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rõ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ràng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các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quân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trắng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không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thể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nào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di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chuyển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đến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vị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trí</w:t>
      </w:r>
      <w:r w:rsidRPr="00BE0037">
        <w:rPr>
          <w:rFonts w:ascii="Helvetica" w:hAnsi="Helvetica" w:cs="Arial Hebrew Scholar"/>
          <w:lang w:val="vi-VN"/>
        </w:rPr>
        <w:t xml:space="preserve"> </w:t>
      </w:r>
      <w:r w:rsidRPr="00BE0037">
        <w:rPr>
          <w:rFonts w:ascii="Helvetica" w:eastAsia="Calibri" w:hAnsi="Helvetica" w:cs="Calibri"/>
          <w:lang w:val="vi-VN"/>
        </w:rPr>
        <w:t>a</w:t>
      </w:r>
      <w:r w:rsidRPr="00BE0037">
        <w:rPr>
          <w:rFonts w:ascii="Helvetica" w:hAnsi="Helvetica" w:cs="Arial Hebrew Scholar"/>
          <w:lang w:val="vi-VN"/>
        </w:rPr>
        <w:t xml:space="preserve">8 </w:t>
      </w:r>
      <w:r w:rsidRPr="00BE0037">
        <w:rPr>
          <w:rFonts w:ascii="Helvetica" w:eastAsia="Calibri" w:hAnsi="Helvetica" w:cs="Calibri"/>
          <w:lang w:val="vi-VN"/>
        </w:rPr>
        <w:t>được</w:t>
      </w:r>
      <w:r w:rsidRPr="00BE0037">
        <w:rPr>
          <w:rFonts w:ascii="Helvetica" w:hAnsi="Helvetica" w:cs="Arial Hebrew Scholar"/>
          <w:lang w:val="vi-VN"/>
        </w:rPr>
        <w:t>.</w:t>
      </w:r>
    </w:p>
    <w:p w14:paraId="1AAFD72C" w14:textId="77777777" w:rsidR="006408E8" w:rsidRPr="00BE0037" w:rsidRDefault="006408E8" w:rsidP="00FC5196">
      <w:pPr>
        <w:jc w:val="center"/>
        <w:rPr>
          <w:rFonts w:ascii="Helvetica" w:hAnsi="Helvetica" w:cs="Arial Hebrew Scholar"/>
          <w:lang w:val="en-GB"/>
        </w:rPr>
      </w:pPr>
      <w:r w:rsidRPr="00BE0037">
        <w:rPr>
          <w:rFonts w:ascii="Helvetica" w:hAnsi="Helvetica" w:cs="Arial Hebrew Scholar"/>
          <w:noProof/>
          <w:lang w:eastAsia="en-US"/>
        </w:rPr>
        <w:drawing>
          <wp:inline distT="0" distB="0" distL="0" distR="0" wp14:anchorId="1455FAA8" wp14:editId="52075984">
            <wp:extent cx="2363359" cy="2381693"/>
            <wp:effectExtent l="0" t="0" r="0" b="0"/>
            <wp:docPr id="1411344273" name="Picture 1411344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2500" t="15234" r="39768" b="17128"/>
                    <a:stretch/>
                  </pic:blipFill>
                  <pic:spPr bwMode="auto">
                    <a:xfrm>
                      <a:off x="0" y="0"/>
                      <a:ext cx="2373022" cy="2391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E70E0" w14:textId="77777777" w:rsidR="006408E8" w:rsidRPr="00BE0037" w:rsidRDefault="2E623DC9" w:rsidP="2E623DC9">
      <w:pPr>
        <w:ind w:firstLine="426"/>
        <w:jc w:val="both"/>
        <w:rPr>
          <w:rFonts w:ascii="Helvetica" w:hAnsi="Helvetica" w:cs="Arial Hebrew Scholar"/>
          <w:lang w:val="en-GB"/>
        </w:rPr>
      </w:pPr>
      <w:r w:rsidRPr="00BE0037">
        <w:rPr>
          <w:rFonts w:ascii="Helvetica" w:eastAsia="Calibri" w:hAnsi="Helvetica" w:cs="Calibri"/>
          <w:lang w:val="en-GB"/>
        </w:rPr>
        <w:t>Cuối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cùng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nhóm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phát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hiện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contructor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copy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gán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thiếu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thuộc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tính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Contructor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copy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ban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đầu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chỉ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gán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thuộc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tính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Chess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Image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mà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bỏ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quên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không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gán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thuộc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tính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Row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Col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Mà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Row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Col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mặc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định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ban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dầu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được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gán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là</w:t>
      </w:r>
      <w:r w:rsidRPr="00BE0037">
        <w:rPr>
          <w:rFonts w:ascii="Helvetica" w:hAnsi="Helvetica" w:cs="Arial Hebrew Scholar"/>
          <w:lang w:val="en-GB"/>
        </w:rPr>
        <w:t xml:space="preserve"> 0 </w:t>
      </w:r>
      <w:r w:rsidRPr="00BE0037">
        <w:rPr>
          <w:rFonts w:ascii="Helvetica" w:eastAsia="Calibri" w:hAnsi="Helvetica" w:cs="Calibri"/>
          <w:lang w:val="en-GB"/>
        </w:rPr>
        <w:t>nên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quân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trắng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liên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tục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tiến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đến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ô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a</w:t>
      </w:r>
      <w:r w:rsidRPr="00BE0037">
        <w:rPr>
          <w:rFonts w:ascii="Helvetica" w:hAnsi="Helvetica" w:cs="Arial Hebrew Scholar"/>
          <w:lang w:val="en-GB"/>
        </w:rPr>
        <w:t>8.</w:t>
      </w:r>
    </w:p>
    <w:p w14:paraId="7E9D1C8F" w14:textId="77777777" w:rsidR="006408E8" w:rsidRPr="00BE0037" w:rsidRDefault="2E623DC9" w:rsidP="2E623DC9">
      <w:pPr>
        <w:ind w:firstLine="426"/>
        <w:jc w:val="both"/>
        <w:rPr>
          <w:rFonts w:ascii="Helvetica" w:hAnsi="Helvetica" w:cs="Arial Hebrew Scholar"/>
          <w:lang w:val="en-GB"/>
        </w:rPr>
      </w:pPr>
      <w:r w:rsidRPr="00BE0037">
        <w:rPr>
          <w:rFonts w:ascii="Helvetica" w:eastAsia="Calibri" w:hAnsi="Helvetica" w:cs="Calibri"/>
          <w:b/>
          <w:bCs/>
          <w:lang w:val="en-GB"/>
        </w:rPr>
        <w:t>Khắc</w:t>
      </w:r>
      <w:r w:rsidRPr="00BE0037">
        <w:rPr>
          <w:rFonts w:ascii="Helvetica" w:hAnsi="Helvetica" w:cs="Arial Hebrew Scholar"/>
          <w:b/>
          <w:bCs/>
          <w:lang w:val="en-GB"/>
        </w:rPr>
        <w:t xml:space="preserve"> </w:t>
      </w:r>
      <w:r w:rsidRPr="00BE0037">
        <w:rPr>
          <w:rFonts w:ascii="Helvetica" w:eastAsia="Calibri" w:hAnsi="Helvetica" w:cs="Calibri"/>
          <w:b/>
          <w:bCs/>
          <w:lang w:val="en-GB"/>
        </w:rPr>
        <w:t>phục</w:t>
      </w:r>
      <w:r w:rsidRPr="00BE0037">
        <w:rPr>
          <w:rFonts w:ascii="Helvetica" w:hAnsi="Helvetica" w:cs="Arial Hebrew Scholar"/>
          <w:b/>
          <w:bCs/>
          <w:lang w:val="en-GB"/>
        </w:rPr>
        <w:t>: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Bổ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sung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vào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contructor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copy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hai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câu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lệnh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để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gán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thuộc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tính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Row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Col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đối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tượng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mới</w:t>
      </w:r>
      <w:r w:rsidRPr="00BE0037">
        <w:rPr>
          <w:rFonts w:ascii="Helvetica" w:hAnsi="Helvetica" w:cs="Arial Hebrew Scholar"/>
          <w:lang w:val="en-GB"/>
        </w:rPr>
        <w:t>.</w:t>
      </w:r>
    </w:p>
    <w:p w14:paraId="6C5D9C52" w14:textId="77777777" w:rsidR="006408E8" w:rsidRPr="00BE0037" w:rsidRDefault="2E623DC9" w:rsidP="2E623DC9">
      <w:pPr>
        <w:ind w:firstLine="426"/>
        <w:jc w:val="both"/>
        <w:rPr>
          <w:rFonts w:ascii="Helvetica" w:hAnsi="Helvetica" w:cs="Arial Hebrew Scholar"/>
          <w:lang w:val="en-GB"/>
        </w:rPr>
      </w:pPr>
      <w:r w:rsidRPr="00BE0037">
        <w:rPr>
          <w:rFonts w:ascii="Helvetica" w:eastAsia="Calibri" w:hAnsi="Helvetica" w:cs="Calibri"/>
          <w:b/>
          <w:bCs/>
          <w:lang w:val="en-GB"/>
        </w:rPr>
        <w:t>Vấn</w:t>
      </w:r>
      <w:r w:rsidRPr="00BE0037">
        <w:rPr>
          <w:rFonts w:ascii="Helvetica" w:hAnsi="Helvetica" w:cs="Arial Hebrew Scholar"/>
          <w:b/>
          <w:bCs/>
          <w:lang w:val="en-GB"/>
        </w:rPr>
        <w:t xml:space="preserve"> </w:t>
      </w:r>
      <w:r w:rsidRPr="00BE0037">
        <w:rPr>
          <w:rFonts w:ascii="Helvetica" w:eastAsia="Calibri" w:hAnsi="Helvetica" w:cs="Calibri"/>
          <w:b/>
          <w:bCs/>
          <w:lang w:val="en-GB"/>
        </w:rPr>
        <w:t>đề</w:t>
      </w:r>
      <w:r w:rsidRPr="00BE0037">
        <w:rPr>
          <w:rFonts w:ascii="Helvetica" w:hAnsi="Helvetica" w:cs="Arial Hebrew Scholar"/>
          <w:b/>
          <w:bCs/>
          <w:lang w:val="en-GB"/>
        </w:rPr>
        <w:t xml:space="preserve"> 4: </w:t>
      </w:r>
      <w:r w:rsidRPr="00BE0037">
        <w:rPr>
          <w:rFonts w:ascii="Helvetica" w:eastAsia="Calibri" w:hAnsi="Helvetica" w:cs="Calibri"/>
          <w:lang w:val="en-GB"/>
        </w:rPr>
        <w:t>Thuật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toán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khá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tốt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ở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depth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bằng</w:t>
      </w:r>
      <w:r w:rsidRPr="00BE0037">
        <w:rPr>
          <w:rFonts w:ascii="Helvetica" w:hAnsi="Helvetica" w:cs="Arial Hebrew Scholar"/>
          <w:lang w:val="en-GB"/>
        </w:rPr>
        <w:t xml:space="preserve"> 2. </w:t>
      </w:r>
      <w:r w:rsidRPr="00BE0037">
        <w:rPr>
          <w:rFonts w:ascii="Helvetica" w:eastAsia="Calibri" w:hAnsi="Helvetica" w:cs="Calibri"/>
          <w:lang w:val="en-GB"/>
        </w:rPr>
        <w:t>Tuy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nhiên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ở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depth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bằng</w:t>
      </w:r>
      <w:r w:rsidRPr="00BE0037">
        <w:rPr>
          <w:rFonts w:ascii="Helvetica" w:hAnsi="Helvetica" w:cs="Arial Hebrew Scholar"/>
          <w:lang w:val="en-GB"/>
        </w:rPr>
        <w:t xml:space="preserve"> 3, </w:t>
      </w:r>
      <w:r w:rsidRPr="00BE0037">
        <w:rPr>
          <w:rFonts w:ascii="Helvetica" w:eastAsia="Calibri" w:hAnsi="Helvetica" w:cs="Calibri"/>
          <w:lang w:val="en-GB"/>
        </w:rPr>
        <w:t>vấn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đề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mới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nãy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sinh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máy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thua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người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chỉ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sau</w:t>
      </w:r>
      <w:r w:rsidRPr="00BE0037">
        <w:rPr>
          <w:rFonts w:ascii="Helvetica" w:hAnsi="Helvetica" w:cs="Arial Hebrew Scholar"/>
          <w:lang w:val="en-GB"/>
        </w:rPr>
        <w:t xml:space="preserve"> 3 </w:t>
      </w:r>
      <w:r w:rsidRPr="00BE0037">
        <w:rPr>
          <w:rFonts w:ascii="Helvetica" w:eastAsia="Calibri" w:hAnsi="Helvetica" w:cs="Calibri"/>
          <w:lang w:val="en-GB"/>
        </w:rPr>
        <w:t>bước</w:t>
      </w:r>
      <w:r w:rsidRPr="00BE0037">
        <w:rPr>
          <w:rFonts w:ascii="Helvetica" w:hAnsi="Helvetica" w:cs="Arial Hebrew Scholar"/>
          <w:lang w:val="en-GB"/>
        </w:rPr>
        <w:t>.</w:t>
      </w:r>
    </w:p>
    <w:p w14:paraId="5E42F816" w14:textId="057831C3" w:rsidR="006408E8" w:rsidRPr="00BE0037" w:rsidRDefault="2E623DC9" w:rsidP="2E623DC9">
      <w:pPr>
        <w:ind w:firstLine="426"/>
        <w:jc w:val="both"/>
        <w:rPr>
          <w:rFonts w:ascii="Helvetica" w:hAnsi="Helvetica" w:cs="Arial Hebrew Scholar"/>
          <w:lang w:val="en-GB"/>
        </w:rPr>
      </w:pPr>
      <w:r w:rsidRPr="00BE0037">
        <w:rPr>
          <w:rFonts w:ascii="Helvetica" w:eastAsia="Calibri" w:hAnsi="Helvetica" w:cs="Calibri"/>
          <w:lang w:val="en-GB"/>
        </w:rPr>
        <w:lastRenderedPageBreak/>
        <w:t>Ta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quân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tốt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trắng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ở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vị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trí</w:t>
      </w:r>
      <w:r w:rsidRPr="00BE0037">
        <w:rPr>
          <w:rFonts w:ascii="Helvetica" w:hAnsi="Helvetica" w:cs="Arial Hebrew Scholar"/>
          <w:lang w:val="en-GB"/>
        </w:rPr>
        <w:t xml:space="preserve"> 2</w:t>
      </w:r>
      <w:r w:rsidRPr="00BE0037">
        <w:rPr>
          <w:rFonts w:ascii="Helvetica" w:eastAsia="Calibri" w:hAnsi="Helvetica" w:cs="Calibri"/>
          <w:lang w:val="en-GB"/>
        </w:rPr>
        <w:t>e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chuyển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lên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vị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trí</w:t>
      </w:r>
      <w:r w:rsidRPr="00BE0037">
        <w:rPr>
          <w:rFonts w:ascii="Helvetica" w:hAnsi="Helvetica" w:cs="Arial Hebrew Scholar"/>
          <w:lang w:val="en-GB"/>
        </w:rPr>
        <w:t xml:space="preserve"> 4</w:t>
      </w:r>
      <w:r w:rsidRPr="00BE0037">
        <w:rPr>
          <w:rFonts w:ascii="Helvetica" w:eastAsia="Calibri" w:hAnsi="Helvetica" w:cs="Calibri"/>
          <w:lang w:val="en-GB"/>
        </w:rPr>
        <w:t>e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lúc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đó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máy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chuyển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quân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tốt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đen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ở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vị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trí</w:t>
      </w:r>
      <w:r w:rsidRPr="00BE0037">
        <w:rPr>
          <w:rFonts w:ascii="Helvetica" w:hAnsi="Helvetica" w:cs="Arial Hebrew Scholar"/>
          <w:lang w:val="en-GB"/>
        </w:rPr>
        <w:t xml:space="preserve"> 7</w:t>
      </w:r>
      <w:r w:rsidRPr="00BE0037">
        <w:rPr>
          <w:rFonts w:ascii="Helvetica" w:eastAsia="Calibri" w:hAnsi="Helvetica" w:cs="Calibri"/>
          <w:lang w:val="en-GB"/>
        </w:rPr>
        <w:t>f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sang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vị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trí</w:t>
      </w:r>
      <w:r w:rsidRPr="00BE0037">
        <w:rPr>
          <w:rFonts w:ascii="Helvetica" w:hAnsi="Helvetica" w:cs="Arial Hebrew Scholar"/>
          <w:lang w:val="en-GB"/>
        </w:rPr>
        <w:t xml:space="preserve"> 6</w:t>
      </w:r>
      <w:r w:rsidRPr="00BE0037">
        <w:rPr>
          <w:rFonts w:ascii="Helvetica" w:eastAsia="Calibri" w:hAnsi="Helvetica" w:cs="Calibri"/>
          <w:lang w:val="en-GB"/>
        </w:rPr>
        <w:t>f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Sau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đó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ta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đưa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quân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hậu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trắng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từ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vị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trí</w:t>
      </w:r>
      <w:r w:rsidRPr="00BE0037">
        <w:rPr>
          <w:rFonts w:ascii="Helvetica" w:hAnsi="Helvetica" w:cs="Arial Hebrew Scholar"/>
          <w:lang w:val="en-GB"/>
        </w:rPr>
        <w:t xml:space="preserve"> 1</w:t>
      </w:r>
      <w:r w:rsidRPr="00BE0037">
        <w:rPr>
          <w:rFonts w:ascii="Helvetica" w:eastAsia="Calibri" w:hAnsi="Helvetica" w:cs="Calibri"/>
          <w:lang w:val="en-GB"/>
        </w:rPr>
        <w:t>d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sang</w:t>
      </w:r>
      <w:r w:rsidRPr="00BE0037">
        <w:rPr>
          <w:rFonts w:ascii="Helvetica" w:hAnsi="Helvetica" w:cs="Arial Hebrew Scholar"/>
          <w:lang w:val="en-GB"/>
        </w:rPr>
        <w:t xml:space="preserve"> 5</w:t>
      </w:r>
      <w:r w:rsidRPr="00BE0037">
        <w:rPr>
          <w:rFonts w:ascii="Helvetica" w:eastAsia="Calibri" w:hAnsi="Helvetica" w:cs="Calibri"/>
          <w:lang w:val="en-GB"/>
        </w:rPr>
        <w:t>h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con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vua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đen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bị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chiếu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nên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nền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chuyển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sang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màu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tím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Máy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quân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tốt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ở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vị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trí</w:t>
      </w:r>
      <w:r w:rsidRPr="00BE0037">
        <w:rPr>
          <w:rFonts w:ascii="Helvetica" w:hAnsi="Helvetica" w:cs="Arial Hebrew Scholar"/>
          <w:lang w:val="en-GB"/>
        </w:rPr>
        <w:t xml:space="preserve"> 7</w:t>
      </w:r>
      <w:r w:rsidRPr="00BE0037">
        <w:rPr>
          <w:rFonts w:ascii="Helvetica" w:eastAsia="Calibri" w:hAnsi="Helvetica" w:cs="Calibri"/>
          <w:lang w:val="en-GB"/>
        </w:rPr>
        <w:t>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chuyển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sang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vị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trí</w:t>
      </w:r>
      <w:r w:rsidRPr="00BE0037">
        <w:rPr>
          <w:rFonts w:ascii="Helvetica" w:hAnsi="Helvetica" w:cs="Arial Hebrew Scholar"/>
          <w:lang w:val="en-GB"/>
        </w:rPr>
        <w:t xml:space="preserve"> 8</w:t>
      </w:r>
      <w:r w:rsidRPr="00BE0037">
        <w:rPr>
          <w:rFonts w:ascii="Helvetica" w:eastAsia="Calibri" w:hAnsi="Helvetica" w:cs="Calibri"/>
          <w:lang w:val="en-GB"/>
        </w:rPr>
        <w:t>h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Ván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cờ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kết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thúc</w:t>
      </w:r>
      <w:r w:rsidRPr="00BE0037">
        <w:rPr>
          <w:rFonts w:ascii="Helvetica" w:hAnsi="Helvetica" w:cs="Arial Hebrew Scholar"/>
          <w:lang w:val="en-GB"/>
        </w:rPr>
        <w:t>.</w:t>
      </w:r>
    </w:p>
    <w:p w14:paraId="4A345F66" w14:textId="563224FE" w:rsidR="006408E8" w:rsidRPr="00BE0037" w:rsidRDefault="006408E8" w:rsidP="00D01806">
      <w:pPr>
        <w:rPr>
          <w:rFonts w:ascii="Helvetica" w:hAnsi="Helvetica" w:cs="Arial Hebrew Scholar"/>
          <w:lang w:val="en-GB"/>
        </w:rPr>
      </w:pPr>
      <w:r w:rsidRPr="00BE0037">
        <w:rPr>
          <w:rFonts w:ascii="Helvetica" w:hAnsi="Helvetica" w:cs="Arial Hebrew Scholar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12046B0F" wp14:editId="4E8BE7E1">
                <wp:simplePos x="0" y="0"/>
                <wp:positionH relativeFrom="column">
                  <wp:posOffset>2415396</wp:posOffset>
                </wp:positionH>
                <wp:positionV relativeFrom="paragraph">
                  <wp:posOffset>1044958</wp:posOffset>
                </wp:positionV>
                <wp:extent cx="655608" cy="129397"/>
                <wp:effectExtent l="0" t="19050" r="30480" b="42545"/>
                <wp:wrapNone/>
                <wp:docPr id="18" name="Arrow: Righ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939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 w14:anchorId="084B49E7">
              <v:shape w14:anchorId="232A38AD" id="Arrow: Right 18" o:spid="_x0000_s1026" type="#_x0000_t13" style="position:absolute;margin-left:190.2pt;margin-top:82.3pt;width:51.6pt;height:10.2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" adj="19468" fillcolor="black [3200]" strokecolor="black [1600]" strokeweight="1pt"/>
            </w:pict>
          </mc:Fallback>
        </mc:AlternateContent>
      </w:r>
      <w:r w:rsidRPr="00BE0037">
        <w:rPr>
          <w:rFonts w:ascii="Helvetica" w:hAnsi="Helvetica" w:cs="Arial Hebrew Scholar"/>
          <w:noProof/>
          <w:lang w:eastAsia="en-US"/>
        </w:rPr>
        <w:drawing>
          <wp:inline distT="0" distB="0" distL="0" distR="0" wp14:anchorId="684B7CE0" wp14:editId="33028AEC">
            <wp:extent cx="2173857" cy="2190497"/>
            <wp:effectExtent l="0" t="0" r="0" b="635"/>
            <wp:docPr id="1411344274" name="Picture 1411344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2352" t="15750" r="39623" b="16094"/>
                    <a:stretch/>
                  </pic:blipFill>
                  <pic:spPr bwMode="auto">
                    <a:xfrm>
                      <a:off x="0" y="0"/>
                      <a:ext cx="2181069" cy="2197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E0037">
        <w:rPr>
          <w:rFonts w:ascii="Helvetica" w:hAnsi="Helvetica" w:cs="Arial Hebrew Scholar"/>
          <w:lang w:val="en-GB"/>
        </w:rPr>
        <w:t xml:space="preserve">  </w:t>
      </w:r>
      <w:r w:rsidRPr="00BE0037">
        <w:rPr>
          <w:rFonts w:ascii="Helvetica" w:hAnsi="Helvetica" w:cs="Arial Hebrew Scholar"/>
          <w:lang w:val="en-GB"/>
        </w:rPr>
        <w:tab/>
        <w:t xml:space="preserve">   </w:t>
      </w:r>
      <w:r w:rsidRPr="00BE0037">
        <w:rPr>
          <w:rFonts w:ascii="Helvetica" w:hAnsi="Helvetica" w:cs="Arial Hebrew Scholar"/>
          <w:lang w:val="en-GB"/>
        </w:rPr>
        <w:tab/>
      </w:r>
      <w:r w:rsidRPr="00BE0037">
        <w:rPr>
          <w:rFonts w:ascii="Helvetica" w:hAnsi="Helvetica" w:cs="Arial Hebrew Scholar"/>
          <w:lang w:val="en-GB"/>
        </w:rPr>
        <w:tab/>
        <w:t xml:space="preserve">    </w:t>
      </w:r>
      <w:r w:rsidRPr="00BE0037">
        <w:rPr>
          <w:rFonts w:ascii="Helvetica" w:hAnsi="Helvetica" w:cs="Arial Hebrew Scholar"/>
          <w:noProof/>
          <w:lang w:eastAsia="en-US"/>
        </w:rPr>
        <w:drawing>
          <wp:inline distT="0" distB="0" distL="0" distR="0" wp14:anchorId="039848A5" wp14:editId="04278B4E">
            <wp:extent cx="2199736" cy="2191441"/>
            <wp:effectExtent l="0" t="0" r="0" b="0"/>
            <wp:docPr id="1411344275" name="Picture 1411344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2209" t="15751" r="39768" b="16868"/>
                    <a:stretch/>
                  </pic:blipFill>
                  <pic:spPr bwMode="auto">
                    <a:xfrm>
                      <a:off x="0" y="0"/>
                      <a:ext cx="2204360" cy="2196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CAC1D" w14:textId="77777777" w:rsidR="006408E8" w:rsidRPr="00BE0037" w:rsidRDefault="2E623DC9" w:rsidP="2E623DC9">
      <w:pPr>
        <w:ind w:firstLine="426"/>
        <w:jc w:val="both"/>
        <w:rPr>
          <w:rFonts w:ascii="Helvetica" w:hAnsi="Helvetica" w:cs="Arial Hebrew Scholar"/>
          <w:lang w:val="en-GB"/>
        </w:rPr>
      </w:pPr>
      <w:r w:rsidRPr="00BE0037">
        <w:rPr>
          <w:rFonts w:ascii="Helvetica" w:eastAsia="Calibri" w:hAnsi="Helvetica" w:cs="Calibri"/>
          <w:lang w:val="en-GB"/>
        </w:rPr>
        <w:t>Vấn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đề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nằm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ở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chỗ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vào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hàm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minimax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hàm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minimax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sẽ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gọi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hàm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createList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để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tạo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một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dãy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hợp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lệ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tiếp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theo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Sau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đó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từ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dãy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hợp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lệ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này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ta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lấy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từng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để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gọi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đệ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minimax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Khi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đệ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vào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hàm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minimax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hàm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minimax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tiếp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tục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gọi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hàm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createList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hàm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createList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này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thêm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vào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dãy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hợp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lệ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trong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trước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đó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vẫn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còn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tồn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tại</w:t>
      </w:r>
      <w:r w:rsidRPr="00BE0037">
        <w:rPr>
          <w:rFonts w:ascii="Helvetica" w:hAnsi="Helvetica" w:cs="Arial Hebrew Scholar"/>
          <w:lang w:val="en-GB"/>
        </w:rPr>
        <w:t>.</w:t>
      </w:r>
    </w:p>
    <w:p w14:paraId="70A3A920" w14:textId="77777777" w:rsidR="006408E8" w:rsidRPr="00BE0037" w:rsidRDefault="006408E8" w:rsidP="00FC5196">
      <w:pPr>
        <w:rPr>
          <w:rFonts w:ascii="Helvetica" w:hAnsi="Helvetica" w:cs="Arial Hebrew Scholar"/>
          <w:noProof/>
          <w:sz w:val="22"/>
          <w:szCs w:val="22"/>
        </w:rPr>
      </w:pPr>
      <w:r w:rsidRPr="00BE0037">
        <w:rPr>
          <w:rFonts w:ascii="Helvetica" w:hAnsi="Helvetica" w:cs="Arial Hebrew Scholar"/>
          <w:noProof/>
          <w:lang w:eastAsia="en-US"/>
        </w:rPr>
        <w:drawing>
          <wp:inline distT="0" distB="0" distL="0" distR="0" wp14:anchorId="7C17ED00" wp14:editId="27248203">
            <wp:extent cx="5730856" cy="1719618"/>
            <wp:effectExtent l="0" t="0" r="3810" b="0"/>
            <wp:docPr id="1411344276" name="Picture 1411344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4649" r="7113" b="48366"/>
                    <a:stretch/>
                  </pic:blipFill>
                  <pic:spPr bwMode="auto">
                    <a:xfrm>
                      <a:off x="0" y="0"/>
                      <a:ext cx="5806759" cy="1742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C3399" w14:textId="77777777" w:rsidR="006408E8" w:rsidRPr="00BE0037" w:rsidRDefault="2E623DC9" w:rsidP="2E623DC9">
      <w:pPr>
        <w:ind w:firstLine="426"/>
        <w:jc w:val="both"/>
        <w:rPr>
          <w:rFonts w:ascii="Helvetica" w:hAnsi="Helvetica" w:cs="Arial Hebrew Scholar"/>
          <w:noProof/>
          <w:lang w:val="en-GB"/>
        </w:rPr>
      </w:pPr>
      <w:r w:rsidRPr="00BE0037">
        <w:rPr>
          <w:rFonts w:ascii="Helvetica" w:eastAsia="Calibri" w:hAnsi="Helvetica" w:cs="Calibri"/>
          <w:lang w:val="en-GB"/>
        </w:rPr>
        <w:t>Khi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đó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minimax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sẽ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gọi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đệ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C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D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E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F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D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rõ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ràng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đang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thuộc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lớp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Min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chứ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không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phải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lớp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Max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Sau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gọi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đệ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năm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trên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ListRoot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sẽ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gọi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hàm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i/>
          <w:iCs/>
          <w:lang w:val="en-GB"/>
        </w:rPr>
        <w:t>ListRoot</w:t>
      </w:r>
      <w:r w:rsidRPr="00BE0037">
        <w:rPr>
          <w:rFonts w:ascii="Helvetica" w:hAnsi="Helvetica" w:cs="Arial Hebrew Scholar"/>
          <w:i/>
          <w:iCs/>
          <w:lang w:val="en-GB"/>
        </w:rPr>
        <w:t>.</w:t>
      </w:r>
      <w:r w:rsidRPr="00BE0037">
        <w:rPr>
          <w:rFonts w:ascii="Helvetica" w:eastAsia="Calibri" w:hAnsi="Helvetica" w:cs="Calibri"/>
          <w:i/>
          <w:iCs/>
          <w:lang w:val="en-GB"/>
        </w:rPr>
        <w:t>Clear</w:t>
      </w:r>
      <w:r w:rsidRPr="00BE0037">
        <w:rPr>
          <w:rFonts w:ascii="Helvetica" w:hAnsi="Helvetica" w:cs="Arial Hebrew Scholar"/>
          <w:i/>
          <w:iCs/>
          <w:lang w:val="en-GB"/>
        </w:rPr>
        <w:t>()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để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xóa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bỏ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toàn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bộ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có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trong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ListRoot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Điều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này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vô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tình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xóa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luôn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trong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hai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này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chưa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gọi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đệ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tiếp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theo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của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nó</w:t>
      </w:r>
      <w:r w:rsidRPr="00BE0037">
        <w:rPr>
          <w:rFonts w:ascii="Helvetica" w:hAnsi="Helvetica" w:cs="Arial Hebrew Scholar"/>
          <w:lang w:val="en-GB"/>
        </w:rPr>
        <w:t>.</w:t>
      </w:r>
    </w:p>
    <w:p w14:paraId="707461E6" w14:textId="77777777" w:rsidR="006408E8" w:rsidRPr="00BE0037" w:rsidRDefault="2E623DC9" w:rsidP="2E623DC9">
      <w:pPr>
        <w:ind w:firstLine="426"/>
        <w:jc w:val="both"/>
        <w:rPr>
          <w:rFonts w:ascii="Helvetica" w:hAnsi="Helvetica" w:cs="Arial Hebrew Scholar"/>
          <w:lang w:val="en-GB"/>
        </w:rPr>
      </w:pPr>
      <w:r w:rsidRPr="00BE0037">
        <w:rPr>
          <w:rFonts w:ascii="Helvetica" w:eastAsia="Calibri" w:hAnsi="Helvetica" w:cs="Calibri"/>
          <w:b/>
          <w:bCs/>
          <w:noProof/>
          <w:lang w:val="en-GB"/>
        </w:rPr>
        <w:t>Khắc</w:t>
      </w:r>
      <w:r w:rsidRPr="00BE0037">
        <w:rPr>
          <w:rFonts w:ascii="Helvetica" w:hAnsi="Helvetica" w:cs="Arial Hebrew Scholar"/>
          <w:b/>
          <w:bCs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b/>
          <w:bCs/>
          <w:noProof/>
          <w:lang w:val="en-GB"/>
        </w:rPr>
        <w:t>phục</w:t>
      </w:r>
      <w:r w:rsidRPr="00BE0037">
        <w:rPr>
          <w:rFonts w:ascii="Helvetica" w:hAnsi="Helvetica" w:cs="Arial Hebrew Scholar"/>
          <w:b/>
          <w:bCs/>
          <w:noProof/>
          <w:lang w:val="en-GB"/>
        </w:rPr>
        <w:t>: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Trước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khi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minimax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gọi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hàm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createList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để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sinh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ra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các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trạng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thái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mới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noProof/>
          <w:lang w:val="en-GB"/>
        </w:rPr>
        <w:t>thì</w:t>
      </w:r>
      <w:r w:rsidRPr="00BE0037">
        <w:rPr>
          <w:rFonts w:ascii="Helvetica" w:hAnsi="Helvetica" w:cs="Arial Hebrew Scholar"/>
          <w:noProof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sẽ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tạo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một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ListRoot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mới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ListRoot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mới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này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hoàn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toàn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độc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lập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với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ListRoot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được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tạo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ở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lớp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trên</w:t>
      </w:r>
      <w:r w:rsidRPr="00BE0037">
        <w:rPr>
          <w:rFonts w:ascii="Helvetica" w:hAnsi="Helvetica" w:cs="Arial Hebrew Scholar"/>
          <w:lang w:val="en-GB"/>
        </w:rPr>
        <w:t>.</w:t>
      </w:r>
    </w:p>
    <w:p w14:paraId="3BDCB548" w14:textId="77777777" w:rsidR="006408E8" w:rsidRPr="00BE0037" w:rsidRDefault="006408E8" w:rsidP="00FB23BB">
      <w:pPr>
        <w:ind w:firstLine="426"/>
        <w:rPr>
          <w:rFonts w:ascii="Helvetica" w:hAnsi="Helvetica" w:cs="Arial Hebrew Scholar"/>
          <w:noProof/>
        </w:rPr>
      </w:pPr>
    </w:p>
    <w:p w14:paraId="1D236765" w14:textId="77777777" w:rsidR="006408E8" w:rsidRPr="00BE0037" w:rsidRDefault="006408E8" w:rsidP="00FB23BB">
      <w:pPr>
        <w:ind w:firstLine="426"/>
        <w:rPr>
          <w:rFonts w:ascii="Helvetica" w:hAnsi="Helvetica" w:cs="Arial Hebrew Scholar"/>
          <w:noProof/>
          <w:lang w:val="en-GB"/>
        </w:rPr>
      </w:pPr>
      <w:r w:rsidRPr="00BE0037">
        <w:rPr>
          <w:rFonts w:ascii="Helvetica" w:hAnsi="Helvetica" w:cs="Arial Hebrew Scholar"/>
          <w:noProof/>
          <w:lang w:eastAsia="en-US"/>
        </w:rPr>
        <w:drawing>
          <wp:inline distT="0" distB="0" distL="0" distR="0" wp14:anchorId="45A17377" wp14:editId="253F898B">
            <wp:extent cx="5735781" cy="181913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36" t="4648" r="7232" b="46558"/>
                    <a:stretch/>
                  </pic:blipFill>
                  <pic:spPr bwMode="auto">
                    <a:xfrm>
                      <a:off x="0" y="0"/>
                      <a:ext cx="5831877" cy="1849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2582B" w14:textId="77777777" w:rsidR="006408E8" w:rsidRPr="00BE0037" w:rsidRDefault="2E623DC9" w:rsidP="2E623DC9">
      <w:pPr>
        <w:ind w:firstLine="426"/>
        <w:jc w:val="both"/>
        <w:rPr>
          <w:rFonts w:ascii="Helvetica" w:hAnsi="Helvetica" w:cs="Arial Hebrew Scholar"/>
          <w:lang w:val="en-GB"/>
        </w:rPr>
      </w:pPr>
      <w:r w:rsidRPr="00BE0037">
        <w:rPr>
          <w:rFonts w:ascii="Helvetica" w:eastAsia="Calibri" w:hAnsi="Helvetica" w:cs="Calibri"/>
          <w:lang w:val="en-GB"/>
        </w:rPr>
        <w:t>Do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hai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ListRoot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này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hoàn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toàn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độc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lập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với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nhau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nên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thực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hiện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minimax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con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của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hàm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minimax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sẽ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quay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trở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ListRoot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cũ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lấy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tiếp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theo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tiếp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tục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sinh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tiếp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theo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của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Cứ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như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vậy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đến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khi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hàm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minimax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trả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về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kết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quả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A</w:t>
      </w:r>
      <w:r w:rsidRPr="00BE0037">
        <w:rPr>
          <w:rFonts w:ascii="Helvetica" w:hAnsi="Helvetica" w:cs="Arial Hebrew Scholar"/>
          <w:lang w:val="en-GB"/>
        </w:rPr>
        <w:t>.</w:t>
      </w:r>
    </w:p>
    <w:p w14:paraId="763D5896" w14:textId="77777777" w:rsidR="006408E8" w:rsidRPr="00BE0037" w:rsidRDefault="47FE4FB4" w:rsidP="47FE4FB4">
      <w:pPr>
        <w:ind w:firstLine="426"/>
        <w:jc w:val="both"/>
        <w:rPr>
          <w:rFonts w:ascii="Helvetica" w:hAnsi="Helvetica" w:cs="Arial Hebrew Scholar"/>
          <w:lang w:val="en-GB"/>
        </w:rPr>
      </w:pPr>
      <w:r w:rsidRPr="00BE0037">
        <w:rPr>
          <w:rFonts w:ascii="Helvetica" w:eastAsia="Calibri" w:hAnsi="Helvetica" w:cs="Calibri"/>
          <w:b/>
          <w:bCs/>
          <w:lang w:val="en-GB"/>
        </w:rPr>
        <w:t>Vấn</w:t>
      </w:r>
      <w:r w:rsidRPr="00BE0037">
        <w:rPr>
          <w:rFonts w:ascii="Helvetica" w:hAnsi="Helvetica" w:cs="Arial Hebrew Scholar"/>
          <w:b/>
          <w:bCs/>
          <w:lang w:val="en-GB"/>
        </w:rPr>
        <w:t xml:space="preserve"> </w:t>
      </w:r>
      <w:r w:rsidRPr="00BE0037">
        <w:rPr>
          <w:rFonts w:ascii="Helvetica" w:eastAsia="Calibri" w:hAnsi="Helvetica" w:cs="Calibri"/>
          <w:b/>
          <w:bCs/>
          <w:lang w:val="en-GB"/>
        </w:rPr>
        <w:t>đề</w:t>
      </w:r>
      <w:r w:rsidRPr="00BE0037">
        <w:rPr>
          <w:rFonts w:ascii="Helvetica" w:hAnsi="Helvetica" w:cs="Arial Hebrew Scholar"/>
          <w:b/>
          <w:bCs/>
          <w:lang w:val="en-GB"/>
        </w:rPr>
        <w:t xml:space="preserve"> 5: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Vấn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đề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tiếp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theo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chính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vấn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đề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thời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gian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Như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đã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biết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trong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cờ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vua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luôn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có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định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thời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gian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để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hai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người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suy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nghĩ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nước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của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mình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Trong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đó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khi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gọi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hàm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minimax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ở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độ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sâu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depth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bằng</w:t>
      </w:r>
      <w:r w:rsidRPr="00BE0037">
        <w:rPr>
          <w:rFonts w:ascii="Helvetica" w:hAnsi="Helvetica" w:cs="Arial Hebrew Scholar"/>
          <w:lang w:val="en-GB"/>
        </w:rPr>
        <w:t xml:space="preserve"> 3 </w:t>
      </w:r>
      <w:r w:rsidRPr="00BE0037">
        <w:rPr>
          <w:rFonts w:ascii="Helvetica" w:eastAsia="Calibri" w:hAnsi="Helvetica" w:cs="Calibri"/>
          <w:lang w:val="en-GB"/>
        </w:rPr>
        <w:t>thì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thời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gian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để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máy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tính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sinh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tính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toán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trên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đó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mất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trung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bình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là</w:t>
      </w:r>
      <w:r w:rsidRPr="00BE0037">
        <w:rPr>
          <w:rFonts w:ascii="Helvetica" w:hAnsi="Helvetica" w:cs="Arial Hebrew Scholar"/>
          <w:lang w:val="en-GB"/>
        </w:rPr>
        <w:t xml:space="preserve"> 45 </w:t>
      </w:r>
      <w:r w:rsidRPr="00BE0037">
        <w:rPr>
          <w:rFonts w:ascii="Helvetica" w:eastAsia="Calibri" w:hAnsi="Helvetica" w:cs="Calibri"/>
          <w:lang w:val="en-GB"/>
        </w:rPr>
        <w:t>giây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mỗi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bước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đi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như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vậy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quá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lâu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với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depth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bằng</w:t>
      </w:r>
      <w:r w:rsidRPr="00BE0037">
        <w:rPr>
          <w:rFonts w:ascii="Helvetica" w:hAnsi="Helvetica" w:cs="Arial Hebrew Scholar"/>
          <w:lang w:val="en-GB"/>
        </w:rPr>
        <w:t xml:space="preserve"> 3. </w:t>
      </w:r>
      <w:r w:rsidRPr="00BE0037">
        <w:rPr>
          <w:rFonts w:ascii="Helvetica" w:eastAsia="Calibri" w:hAnsi="Helvetica" w:cs="Calibri"/>
          <w:lang w:val="en-GB"/>
        </w:rPr>
        <w:t>Việc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phí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tính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toán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lớn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như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vậy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hàm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createList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phải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sinh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rồi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ở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mỗi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này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phải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sinh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tiếp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theo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nữa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việc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này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dẫn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đến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sự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kiện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bùng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nổ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tổ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hợp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đã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được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nhắc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đến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nhiều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trong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Chương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II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Mỗi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được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sinh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đều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phải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sử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dụng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hàm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Copy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để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giữ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ban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đầu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Depth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bằng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với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cắt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tỉa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alpha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beta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cũng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có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thể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sinh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mấy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nghìn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mấy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nghìn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này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dẫn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đến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việc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gọi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mấy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nghìn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lần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hàm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Copy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Mỗi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hàm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Copy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phải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gán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từng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thuộc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tính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đối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tượng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mới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Điều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này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thấy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phí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tính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toán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vô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cùng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lớn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dẫn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đến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việc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mất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rất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nhiều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thời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gian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trong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việc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máy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lựa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chọn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nước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thích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hợp</w:t>
      </w:r>
      <w:r w:rsidRPr="00BE0037">
        <w:rPr>
          <w:rFonts w:ascii="Helvetica" w:hAnsi="Helvetica" w:cs="Arial Hebrew Scholar"/>
          <w:lang w:val="en-GB"/>
        </w:rPr>
        <w:t>.</w:t>
      </w:r>
    </w:p>
    <w:p w14:paraId="662714D6" w14:textId="486B30D9" w:rsidR="004E25A4" w:rsidRPr="00BE0037" w:rsidRDefault="2E623DC9" w:rsidP="2E623DC9">
      <w:pPr>
        <w:ind w:firstLine="426"/>
        <w:jc w:val="both"/>
        <w:rPr>
          <w:rFonts w:ascii="Helvetica" w:hAnsi="Helvetica" w:cs="Arial Hebrew Scholar"/>
          <w:lang w:val="en-GB"/>
        </w:rPr>
      </w:pPr>
      <w:r w:rsidRPr="00BE0037">
        <w:rPr>
          <w:rFonts w:ascii="Helvetica" w:eastAsia="Calibri" w:hAnsi="Helvetica" w:cs="Calibri"/>
          <w:b/>
          <w:bCs/>
          <w:lang w:val="en-GB"/>
        </w:rPr>
        <w:t>Khắc</w:t>
      </w:r>
      <w:r w:rsidRPr="00BE0037">
        <w:rPr>
          <w:rFonts w:ascii="Helvetica" w:hAnsi="Helvetica" w:cs="Arial Hebrew Scholar"/>
          <w:b/>
          <w:bCs/>
          <w:lang w:val="en-GB"/>
        </w:rPr>
        <w:t xml:space="preserve"> </w:t>
      </w:r>
      <w:r w:rsidRPr="00BE0037">
        <w:rPr>
          <w:rFonts w:ascii="Helvetica" w:eastAsia="Calibri" w:hAnsi="Helvetica" w:cs="Calibri"/>
          <w:b/>
          <w:bCs/>
          <w:lang w:val="en-GB"/>
        </w:rPr>
        <w:t>phục</w:t>
      </w:r>
      <w:r w:rsidRPr="00BE0037">
        <w:rPr>
          <w:rFonts w:ascii="Helvetica" w:hAnsi="Helvetica" w:cs="Arial Hebrew Scholar"/>
          <w:b/>
          <w:bCs/>
          <w:lang w:val="en-GB"/>
        </w:rPr>
        <w:t>: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Sau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nhiều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nỗ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lực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cố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gắng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thay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đổi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hàm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createList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cũng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như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hàm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Copy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nhưng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kết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quả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không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khả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quan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Nhóm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đã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quyết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định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không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sử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dụng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hàm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createList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nữa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sẽ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sinh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tiếp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theo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trực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tiếp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trong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hàm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minimax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và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minimaxRoot</w:t>
      </w:r>
      <w:r w:rsidRPr="00BE0037">
        <w:rPr>
          <w:rFonts w:ascii="Helvetica" w:hAnsi="Helvetica" w:cs="Arial Hebrew Scholar"/>
          <w:lang w:val="en-GB"/>
        </w:rPr>
        <w:t xml:space="preserve">. </w:t>
      </w:r>
      <w:r w:rsidRPr="00BE0037">
        <w:rPr>
          <w:rFonts w:ascii="Helvetica" w:eastAsia="Calibri" w:hAnsi="Helvetica" w:cs="Calibri"/>
          <w:lang w:val="en-GB"/>
        </w:rPr>
        <w:t>Như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vậy</w:t>
      </w:r>
      <w:r w:rsidRPr="00BE0037">
        <w:rPr>
          <w:rFonts w:ascii="Helvetica" w:hAnsi="Helvetica" w:cs="Arial Hebrew Scholar"/>
          <w:lang w:val="en-GB"/>
        </w:rPr>
        <w:t xml:space="preserve">, </w:t>
      </w:r>
      <w:r w:rsidRPr="00BE0037">
        <w:rPr>
          <w:rFonts w:ascii="Helvetica" w:eastAsia="Calibri" w:hAnsi="Helvetica" w:cs="Calibri"/>
          <w:lang w:val="en-GB"/>
        </w:rPr>
        <w:t>khi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gặp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trường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hợp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cắt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tỉa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alpha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beta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thì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không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cần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sinh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tiếp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theo</w:t>
      </w:r>
      <w:r w:rsidRPr="00BE0037">
        <w:rPr>
          <w:rFonts w:ascii="Helvetica" w:hAnsi="Helvetica" w:cs="Arial Hebrew Scholar"/>
          <w:lang w:val="en-GB"/>
        </w:rPr>
        <w:t xml:space="preserve">; </w:t>
      </w:r>
      <w:r w:rsidRPr="00BE0037">
        <w:rPr>
          <w:rFonts w:ascii="Helvetica" w:eastAsia="Calibri" w:hAnsi="Helvetica" w:cs="Calibri"/>
          <w:lang w:val="en-GB"/>
        </w:rPr>
        <w:t>trong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khi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sử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dụng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createList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thì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các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trạng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thái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đều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đã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sinh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ra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đầy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đủ</w:t>
      </w:r>
      <w:r w:rsidRPr="00BE0037">
        <w:rPr>
          <w:rFonts w:ascii="Helvetica" w:hAnsi="Helvetica" w:cs="Arial Hebrew Scholar"/>
          <w:lang w:val="en-GB"/>
        </w:rPr>
        <w:t xml:space="preserve"> </w:t>
      </w:r>
      <w:r w:rsidRPr="00BE0037">
        <w:rPr>
          <w:rFonts w:ascii="Helvetica" w:eastAsia="Calibri" w:hAnsi="Helvetica" w:cs="Calibri"/>
          <w:lang w:val="en-GB"/>
        </w:rPr>
        <w:t>rồi</w:t>
      </w:r>
      <w:r w:rsidRPr="00BE0037">
        <w:rPr>
          <w:rFonts w:ascii="Helvetica" w:hAnsi="Helvetica" w:cs="Arial Hebrew Scholar"/>
          <w:lang w:val="en-GB"/>
        </w:rPr>
        <w:t>.</w:t>
      </w:r>
    </w:p>
    <w:p w14:paraId="30532FC8" w14:textId="7C57DD6D" w:rsidR="00EB1722" w:rsidRPr="00BE0037" w:rsidRDefault="00EB1722" w:rsidP="2E623DC9">
      <w:pPr>
        <w:pStyle w:val="oancuaDanhsach"/>
        <w:numPr>
          <w:ilvl w:val="2"/>
          <w:numId w:val="12"/>
        </w:numPr>
        <w:ind w:left="1418" w:hanging="709"/>
        <w:jc w:val="both"/>
        <w:outlineLvl w:val="2"/>
        <w:rPr>
          <w:rFonts w:ascii="Helvetica" w:hAnsi="Helvetica" w:cs="Arial Hebrew Scholar"/>
          <w:b/>
          <w:bCs/>
          <w:i/>
          <w:iCs/>
          <w:lang w:val="en-GB"/>
        </w:rPr>
      </w:pPr>
      <w:r w:rsidRPr="00BE0037">
        <w:rPr>
          <w:rFonts w:ascii="Helvetica" w:hAnsi="Helvetica" w:cs="Arial Hebrew Scholar"/>
          <w:b/>
          <w:bCs/>
          <w:i/>
          <w:iCs/>
          <w:lang w:val="en-GB"/>
        </w:rPr>
        <w:t xml:space="preserve"> </w:t>
      </w:r>
      <w:bookmarkStart w:id="82" w:name="_Toc486970911"/>
      <w:bookmarkStart w:id="83" w:name="_Toc486971316"/>
      <w:bookmarkStart w:id="84" w:name="_Toc486977391"/>
      <w:r w:rsidRPr="00BE0037">
        <w:rPr>
          <w:rFonts w:ascii="Helvetica" w:eastAsia="Calibri" w:hAnsi="Helvetica" w:cs="Calibri"/>
          <w:b/>
          <w:bCs/>
          <w:i/>
          <w:iCs/>
          <w:lang w:val="en-GB"/>
        </w:rPr>
        <w:t>Phong</w:t>
      </w:r>
      <w:r w:rsidRPr="00BE0037">
        <w:rPr>
          <w:rFonts w:ascii="Helvetica" w:hAnsi="Helvetica" w:cs="Arial Hebrew Scholar"/>
          <w:b/>
          <w:bCs/>
          <w:i/>
          <w:iCs/>
          <w:lang w:val="en-GB"/>
        </w:rPr>
        <w:t xml:space="preserve"> </w:t>
      </w:r>
      <w:r w:rsidRPr="00BE0037">
        <w:rPr>
          <w:rFonts w:ascii="Helvetica" w:eastAsia="Calibri" w:hAnsi="Helvetica" w:cs="Calibri"/>
          <w:b/>
          <w:bCs/>
          <w:i/>
          <w:iCs/>
          <w:lang w:val="en-GB"/>
        </w:rPr>
        <w:t>Hậu</w:t>
      </w:r>
      <w:bookmarkEnd w:id="82"/>
      <w:bookmarkEnd w:id="83"/>
      <w:bookmarkEnd w:id="84"/>
    </w:p>
    <w:p w14:paraId="68A99B15" w14:textId="77777777" w:rsidR="00ED5E34" w:rsidRPr="00BE0037" w:rsidRDefault="2E623DC9" w:rsidP="2E623DC9">
      <w:pPr>
        <w:spacing w:line="360" w:lineRule="auto"/>
        <w:jc w:val="both"/>
        <w:rPr>
          <w:rFonts w:ascii="Helvetica" w:hAnsi="Helvetica" w:cs="Arial Hebrew Scholar"/>
          <w:color w:val="000000" w:themeColor="text1"/>
          <w:lang w:val="en-GB"/>
        </w:rPr>
      </w:pPr>
      <w:r w:rsidRPr="00BE0037">
        <w:rPr>
          <w:rFonts w:ascii="Helvetica" w:eastAsia="Calibri" w:hAnsi="Helvetica" w:cs="Calibri"/>
          <w:b/>
          <w:bCs/>
          <w:color w:val="000000" w:themeColor="text1"/>
          <w:lang w:val="en-GB"/>
        </w:rPr>
        <w:lastRenderedPageBreak/>
        <w:t>Vấn</w:t>
      </w:r>
      <w:r w:rsidRPr="00BE0037">
        <w:rPr>
          <w:rFonts w:ascii="Helvetica" w:hAnsi="Helvetica" w:cs="Arial Hebrew Scholar"/>
          <w:b/>
          <w:bCs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b/>
          <w:bCs/>
          <w:color w:val="000000" w:themeColor="text1"/>
          <w:lang w:val="en-GB"/>
        </w:rPr>
        <w:t>đề</w:t>
      </w:r>
      <w:r w:rsidRPr="00BE0037">
        <w:rPr>
          <w:rFonts w:ascii="Helvetica" w:hAnsi="Helvetica" w:cs="Arial Hebrew Scholar"/>
          <w:b/>
          <w:bCs/>
          <w:color w:val="000000" w:themeColor="text1"/>
          <w:lang w:val="en-GB"/>
        </w:rPr>
        <w:t xml:space="preserve"> 1: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Quân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tốt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chưa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sang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đến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bàn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cờ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bên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kia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của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đổi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thủ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đã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được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phong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hậu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Cụ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thể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như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hình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bên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dưới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quân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tốt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đen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đang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ở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vị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trí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3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c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di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chuyển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đến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vị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trí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vị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trí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2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b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đã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phong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hậu</w:t>
      </w:r>
      <w:r w:rsidRPr="00BE0037">
        <w:rPr>
          <w:rFonts w:ascii="Helvetica" w:hAnsi="Helvetica" w:cs="Arial Hebrew Scholar"/>
          <w:color w:val="000000" w:themeColor="text1"/>
          <w:lang w:val="en-GB"/>
        </w:rPr>
        <w:t>.</w:t>
      </w:r>
    </w:p>
    <w:p w14:paraId="0B8AB62F" w14:textId="15F735C0" w:rsidR="00E7234B" w:rsidRPr="00BE0037" w:rsidRDefault="00E7234B" w:rsidP="00E7234B">
      <w:pPr>
        <w:spacing w:line="360" w:lineRule="auto"/>
        <w:ind w:firstLine="567"/>
        <w:jc w:val="both"/>
        <w:rPr>
          <w:rFonts w:ascii="Helvetica" w:hAnsi="Helvetica" w:cs="Arial Hebrew Scholar"/>
          <w:noProof/>
        </w:rPr>
      </w:pPr>
      <w:r w:rsidRPr="00BE0037">
        <w:rPr>
          <w:rFonts w:ascii="Helvetica" w:hAnsi="Helvetica" w:cs="Arial Hebrew Scholar"/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000D2A3B" wp14:editId="4486EA42">
                <wp:simplePos x="0" y="0"/>
                <wp:positionH relativeFrom="margin">
                  <wp:align>center</wp:align>
                </wp:positionH>
                <wp:positionV relativeFrom="paragraph">
                  <wp:posOffset>974725</wp:posOffset>
                </wp:positionV>
                <wp:extent cx="655608" cy="129397"/>
                <wp:effectExtent l="0" t="19050" r="30480" b="42545"/>
                <wp:wrapNone/>
                <wp:docPr id="978672519" name="Arrow: Right 978672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9397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 w14:anchorId="6FB16D0E">
              <v:shape w14:anchorId="09193E1C" id="Arrow: Right 978672519" o:spid="_x0000_s1026" type="#_x0000_t13" style="position:absolute;margin-left:0;margin-top:76.75pt;width:51.6pt;height:10.2pt;z-index:25165825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" adj="19468" fillcolor="black [3200]" strokecolor="black [1600]" strokeweight="1pt">
                <w10:wrap anchorx="margin"/>
              </v:shape>
            </w:pict>
          </mc:Fallback>
        </mc:AlternateContent>
      </w:r>
      <w:r w:rsidRPr="00BE0037">
        <w:rPr>
          <w:rFonts w:ascii="Helvetica" w:hAnsi="Helvetica" w:cs="Arial Hebrew Scholar"/>
          <w:noProof/>
          <w:lang w:eastAsia="en-US"/>
        </w:rPr>
        <w:drawing>
          <wp:inline distT="0" distB="0" distL="0" distR="0" wp14:anchorId="77B445E0" wp14:editId="2FC636E6">
            <wp:extent cx="2019300" cy="2040576"/>
            <wp:effectExtent l="0" t="0" r="0" b="0"/>
            <wp:docPr id="978672517" name="Picture 978672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0306" t="21342" r="44623" b="15622"/>
                    <a:stretch/>
                  </pic:blipFill>
                  <pic:spPr bwMode="auto">
                    <a:xfrm>
                      <a:off x="0" y="0"/>
                      <a:ext cx="2020117" cy="2041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E0037">
        <w:rPr>
          <w:rFonts w:ascii="Helvetica" w:hAnsi="Helvetica" w:cs="Arial Hebrew Scholar"/>
          <w:noProof/>
        </w:rPr>
        <w:t xml:space="preserve">                         </w:t>
      </w:r>
      <w:r w:rsidRPr="00BE0037">
        <w:rPr>
          <w:rFonts w:ascii="Helvetica" w:hAnsi="Helvetica" w:cs="Arial Hebrew Scholar"/>
          <w:noProof/>
          <w:lang w:eastAsia="en-US"/>
        </w:rPr>
        <w:drawing>
          <wp:inline distT="0" distB="0" distL="0" distR="0" wp14:anchorId="01CAB0AC" wp14:editId="15A4BEDD">
            <wp:extent cx="2019640" cy="2040883"/>
            <wp:effectExtent l="0" t="0" r="0" b="0"/>
            <wp:docPr id="978672518" name="Picture 978672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9047" t="18389" r="55883" b="18577"/>
                    <a:stretch/>
                  </pic:blipFill>
                  <pic:spPr bwMode="auto">
                    <a:xfrm>
                      <a:off x="0" y="0"/>
                      <a:ext cx="2020074" cy="2041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FBAF6" w14:textId="58E6CABD" w:rsidR="00CF6021" w:rsidRPr="00BE0037" w:rsidRDefault="2E623DC9" w:rsidP="2E623DC9">
      <w:pPr>
        <w:spacing w:line="360" w:lineRule="auto"/>
        <w:jc w:val="both"/>
        <w:rPr>
          <w:rFonts w:ascii="Helvetica" w:hAnsi="Helvetica" w:cs="Arial Hebrew Scholar"/>
          <w:color w:val="000000" w:themeColor="text1"/>
          <w:lang w:val="en-GB"/>
        </w:rPr>
      </w:pPr>
      <w:r w:rsidRPr="00BE0037">
        <w:rPr>
          <w:rFonts w:ascii="Helvetica" w:eastAsia="Calibri" w:hAnsi="Helvetica" w:cs="Calibri"/>
          <w:color w:val="000000" w:themeColor="text1"/>
          <w:lang w:val="en-GB"/>
        </w:rPr>
        <w:t>Để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kiểm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tra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một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quân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tốt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có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được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phong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hậu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hay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không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ta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sử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dụng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biến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CheckPromote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Biến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CheckPromote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sẽ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được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kiểm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tra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và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thay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đổi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trong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hàm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Findway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của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quân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tốt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.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Do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trong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quá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trình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thực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thi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,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hàm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Findway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bị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gọi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một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lần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nữa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trong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hàm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kiểm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tra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chiếu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vua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dẫn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đến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việc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giá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trị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của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biến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CheckPromote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bị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thay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đổi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không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đúng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như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mong</w:t>
      </w:r>
      <w:r w:rsidRPr="00BE0037">
        <w:rPr>
          <w:rFonts w:ascii="Helvetica" w:hAnsi="Helvetica" w:cs="Arial Hebrew Scholar"/>
          <w:color w:val="000000" w:themeColor="text1"/>
          <w:lang w:val="en-GB"/>
        </w:rPr>
        <w:t xml:space="preserve"> </w:t>
      </w:r>
      <w:r w:rsidRPr="00BE0037">
        <w:rPr>
          <w:rFonts w:ascii="Helvetica" w:eastAsia="Calibri" w:hAnsi="Helvetica" w:cs="Calibri"/>
          <w:color w:val="000000" w:themeColor="text1"/>
          <w:lang w:val="en-GB"/>
        </w:rPr>
        <w:t>muốn</w:t>
      </w:r>
      <w:r w:rsidRPr="00BE0037">
        <w:rPr>
          <w:rFonts w:ascii="Helvetica" w:hAnsi="Helvetica" w:cs="Arial Hebrew Scholar"/>
          <w:color w:val="000000" w:themeColor="text1"/>
          <w:lang w:val="en-GB"/>
        </w:rPr>
        <w:t>.</w:t>
      </w:r>
    </w:p>
    <w:p w14:paraId="47D5B32F" w14:textId="41572113" w:rsidR="00CF6021" w:rsidRPr="00BE0037" w:rsidRDefault="00CF6021" w:rsidP="00E7234B">
      <w:pPr>
        <w:spacing w:line="360" w:lineRule="auto"/>
        <w:ind w:firstLine="567"/>
        <w:jc w:val="both"/>
        <w:rPr>
          <w:rFonts w:ascii="Helvetica" w:hAnsi="Helvetica" w:cs="Arial Hebrew Scholar"/>
          <w:noProof/>
        </w:rPr>
      </w:pPr>
      <w:r w:rsidRPr="00BE0037">
        <w:rPr>
          <w:rFonts w:ascii="Helvetica" w:eastAsia="Calibri" w:hAnsi="Helvetica" w:cs="Calibri"/>
          <w:b/>
          <w:noProof/>
        </w:rPr>
        <w:t>Khắc</w:t>
      </w:r>
      <w:r w:rsidRPr="00BE0037">
        <w:rPr>
          <w:rFonts w:ascii="Helvetica" w:hAnsi="Helvetica" w:cs="Arial Hebrew Scholar"/>
          <w:b/>
          <w:noProof/>
        </w:rPr>
        <w:t xml:space="preserve"> </w:t>
      </w:r>
      <w:r w:rsidRPr="00BE0037">
        <w:rPr>
          <w:rFonts w:ascii="Helvetica" w:eastAsia="Calibri" w:hAnsi="Helvetica" w:cs="Calibri"/>
          <w:b/>
          <w:noProof/>
        </w:rPr>
        <w:t>phục</w:t>
      </w:r>
      <w:r w:rsidR="00E86FCB" w:rsidRPr="00BE0037">
        <w:rPr>
          <w:rFonts w:ascii="Helvetica" w:hAnsi="Helvetica" w:cs="Arial Hebrew Scholar"/>
          <w:b/>
          <w:noProof/>
        </w:rPr>
        <w:t>:</w:t>
      </w:r>
      <w:r w:rsidR="00E86FCB" w:rsidRPr="00BE0037">
        <w:rPr>
          <w:rFonts w:ascii="Helvetica" w:hAnsi="Helvetica" w:cs="Arial Hebrew Scholar"/>
          <w:noProof/>
        </w:rPr>
        <w:t xml:space="preserve"> </w:t>
      </w:r>
      <w:r w:rsidR="00E86FCB" w:rsidRPr="00BE0037">
        <w:rPr>
          <w:rFonts w:ascii="Helvetica" w:eastAsia="Calibri" w:hAnsi="Helvetica" w:cs="Calibri"/>
          <w:noProof/>
        </w:rPr>
        <w:t>ta</w:t>
      </w:r>
      <w:r w:rsidR="00E86FCB" w:rsidRPr="00BE0037">
        <w:rPr>
          <w:rFonts w:ascii="Helvetica" w:hAnsi="Helvetica" w:cs="Arial Hebrew Scholar"/>
          <w:noProof/>
        </w:rPr>
        <w:t xml:space="preserve"> </w:t>
      </w:r>
      <w:r w:rsidR="00E86FCB" w:rsidRPr="00BE0037">
        <w:rPr>
          <w:rFonts w:ascii="Helvetica" w:eastAsia="Calibri" w:hAnsi="Helvetica" w:cs="Calibri"/>
          <w:noProof/>
        </w:rPr>
        <w:t>thêm</w:t>
      </w:r>
      <w:r w:rsidR="00E86FCB" w:rsidRPr="00BE0037">
        <w:rPr>
          <w:rFonts w:ascii="Helvetica" w:hAnsi="Helvetica" w:cs="Arial Hebrew Scholar"/>
          <w:noProof/>
        </w:rPr>
        <w:t xml:space="preserve"> </w:t>
      </w:r>
      <w:r w:rsidR="00E86FCB" w:rsidRPr="00BE0037">
        <w:rPr>
          <w:rFonts w:ascii="Helvetica" w:eastAsia="Calibri" w:hAnsi="Helvetica" w:cs="Calibri"/>
          <w:noProof/>
        </w:rPr>
        <w:t>vào</w:t>
      </w:r>
      <w:r w:rsidR="00E86FCB" w:rsidRPr="00BE0037">
        <w:rPr>
          <w:rFonts w:ascii="Helvetica" w:hAnsi="Helvetica" w:cs="Arial Hebrew Scholar"/>
          <w:noProof/>
        </w:rPr>
        <w:t xml:space="preserve"> </w:t>
      </w:r>
      <w:r w:rsidR="00E86FCB" w:rsidRPr="00BE0037">
        <w:rPr>
          <w:rFonts w:ascii="Helvetica" w:eastAsia="Calibri" w:hAnsi="Helvetica" w:cs="Calibri"/>
          <w:noProof/>
        </w:rPr>
        <w:t>một</w:t>
      </w:r>
      <w:r w:rsidR="00E86FCB" w:rsidRPr="00BE0037">
        <w:rPr>
          <w:rFonts w:ascii="Helvetica" w:hAnsi="Helvetica" w:cs="Arial Hebrew Scholar"/>
          <w:noProof/>
        </w:rPr>
        <w:t xml:space="preserve"> </w:t>
      </w:r>
      <w:r w:rsidR="00E86FCB" w:rsidRPr="00BE0037">
        <w:rPr>
          <w:rFonts w:ascii="Helvetica" w:eastAsia="Calibri" w:hAnsi="Helvetica" w:cs="Calibri"/>
          <w:noProof/>
        </w:rPr>
        <w:t>số</w:t>
      </w:r>
      <w:r w:rsidR="00E86FCB" w:rsidRPr="00BE0037">
        <w:rPr>
          <w:rFonts w:ascii="Helvetica" w:hAnsi="Helvetica" w:cs="Arial Hebrew Scholar"/>
          <w:noProof/>
        </w:rPr>
        <w:t xml:space="preserve"> </w:t>
      </w:r>
      <w:r w:rsidR="00E86FCB" w:rsidRPr="00BE0037">
        <w:rPr>
          <w:rFonts w:ascii="Helvetica" w:eastAsia="Calibri" w:hAnsi="Helvetica" w:cs="Calibri"/>
          <w:noProof/>
        </w:rPr>
        <w:t>điều</w:t>
      </w:r>
      <w:r w:rsidR="00E86FCB" w:rsidRPr="00BE0037">
        <w:rPr>
          <w:rFonts w:ascii="Helvetica" w:hAnsi="Helvetica" w:cs="Arial Hebrew Scholar"/>
          <w:noProof/>
        </w:rPr>
        <w:t xml:space="preserve"> </w:t>
      </w:r>
      <w:r w:rsidR="00E86FCB" w:rsidRPr="00BE0037">
        <w:rPr>
          <w:rFonts w:ascii="Helvetica" w:eastAsia="Calibri" w:hAnsi="Helvetica" w:cs="Calibri"/>
          <w:noProof/>
        </w:rPr>
        <w:t>kiện</w:t>
      </w:r>
      <w:r w:rsidR="00E86FCB" w:rsidRPr="00BE0037">
        <w:rPr>
          <w:rFonts w:ascii="Helvetica" w:hAnsi="Helvetica" w:cs="Arial Hebrew Scholar"/>
          <w:noProof/>
        </w:rPr>
        <w:t xml:space="preserve"> </w:t>
      </w:r>
      <w:r w:rsidR="00E86FCB" w:rsidRPr="00BE0037">
        <w:rPr>
          <w:rFonts w:ascii="Helvetica" w:eastAsia="Calibri" w:hAnsi="Helvetica" w:cs="Calibri"/>
          <w:noProof/>
        </w:rPr>
        <w:t>trong</w:t>
      </w:r>
      <w:r w:rsidR="00E86FCB" w:rsidRPr="00BE0037">
        <w:rPr>
          <w:rFonts w:ascii="Helvetica" w:hAnsi="Helvetica" w:cs="Arial Hebrew Scholar"/>
          <w:noProof/>
        </w:rPr>
        <w:t xml:space="preserve"> </w:t>
      </w:r>
      <w:r w:rsidR="00E86FCB" w:rsidRPr="00BE0037">
        <w:rPr>
          <w:rFonts w:ascii="Helvetica" w:eastAsia="Calibri" w:hAnsi="Helvetica" w:cs="Calibri"/>
          <w:noProof/>
        </w:rPr>
        <w:t>hàm</w:t>
      </w:r>
      <w:r w:rsidR="00E86FCB" w:rsidRPr="00BE0037">
        <w:rPr>
          <w:rFonts w:ascii="Helvetica" w:hAnsi="Helvetica" w:cs="Arial Hebrew Scholar"/>
          <w:noProof/>
        </w:rPr>
        <w:t xml:space="preserve"> </w:t>
      </w:r>
      <w:r w:rsidR="00E86FCB" w:rsidRPr="00BE0037">
        <w:rPr>
          <w:rFonts w:ascii="Helvetica" w:eastAsia="Calibri" w:hAnsi="Helvetica" w:cs="Calibri"/>
          <w:noProof/>
        </w:rPr>
        <w:t>Findway</w:t>
      </w:r>
      <w:r w:rsidR="00E86FCB" w:rsidRPr="00BE0037">
        <w:rPr>
          <w:rFonts w:ascii="Helvetica" w:hAnsi="Helvetica" w:cs="Arial Hebrew Scholar"/>
          <w:noProof/>
        </w:rPr>
        <w:t xml:space="preserve"> </w:t>
      </w:r>
      <w:r w:rsidR="00E86FCB" w:rsidRPr="00BE0037">
        <w:rPr>
          <w:rFonts w:ascii="Helvetica" w:eastAsia="Calibri" w:hAnsi="Helvetica" w:cs="Calibri"/>
          <w:noProof/>
        </w:rPr>
        <w:t>của</w:t>
      </w:r>
      <w:r w:rsidR="00E86FCB" w:rsidRPr="00BE0037">
        <w:rPr>
          <w:rFonts w:ascii="Helvetica" w:hAnsi="Helvetica" w:cs="Arial Hebrew Scholar"/>
          <w:noProof/>
        </w:rPr>
        <w:t xml:space="preserve"> </w:t>
      </w:r>
      <w:r w:rsidR="00E86FCB" w:rsidRPr="00BE0037">
        <w:rPr>
          <w:rFonts w:ascii="Helvetica" w:eastAsia="Calibri" w:hAnsi="Helvetica" w:cs="Calibri"/>
          <w:noProof/>
        </w:rPr>
        <w:t>quân</w:t>
      </w:r>
      <w:r w:rsidR="00E86FCB" w:rsidRPr="00BE0037">
        <w:rPr>
          <w:rFonts w:ascii="Helvetica" w:hAnsi="Helvetica" w:cs="Arial Hebrew Scholar"/>
          <w:noProof/>
        </w:rPr>
        <w:t xml:space="preserve"> </w:t>
      </w:r>
      <w:r w:rsidR="00E86FCB" w:rsidRPr="00BE0037">
        <w:rPr>
          <w:rFonts w:ascii="Helvetica" w:eastAsia="Calibri" w:hAnsi="Helvetica" w:cs="Calibri"/>
          <w:noProof/>
        </w:rPr>
        <w:t>tốt</w:t>
      </w:r>
      <w:r w:rsidR="00E86FCB" w:rsidRPr="00BE0037">
        <w:rPr>
          <w:rFonts w:ascii="Helvetica" w:hAnsi="Helvetica" w:cs="Arial Hebrew Scholar"/>
          <w:noProof/>
        </w:rPr>
        <w:t xml:space="preserve"> </w:t>
      </w:r>
      <w:r w:rsidR="00E86FCB" w:rsidRPr="00BE0037">
        <w:rPr>
          <w:rFonts w:ascii="Helvetica" w:eastAsia="Calibri" w:hAnsi="Helvetica" w:cs="Calibri"/>
          <w:noProof/>
        </w:rPr>
        <w:t>để</w:t>
      </w:r>
      <w:r w:rsidR="00E86FCB" w:rsidRPr="00BE0037">
        <w:rPr>
          <w:rFonts w:ascii="Helvetica" w:hAnsi="Helvetica" w:cs="Arial Hebrew Scholar"/>
          <w:noProof/>
        </w:rPr>
        <w:t xml:space="preserve"> </w:t>
      </w:r>
      <w:r w:rsidR="00E86FCB" w:rsidRPr="00BE0037">
        <w:rPr>
          <w:rFonts w:ascii="Helvetica" w:eastAsia="Calibri" w:hAnsi="Helvetica" w:cs="Calibri"/>
          <w:noProof/>
        </w:rPr>
        <w:t>biến</w:t>
      </w:r>
      <w:r w:rsidR="00E86FCB" w:rsidRPr="00BE0037">
        <w:rPr>
          <w:rFonts w:ascii="Helvetica" w:hAnsi="Helvetica" w:cs="Arial Hebrew Scholar"/>
          <w:noProof/>
        </w:rPr>
        <w:t xml:space="preserve"> </w:t>
      </w:r>
      <w:r w:rsidR="00E86FCB" w:rsidRPr="00BE0037">
        <w:rPr>
          <w:rFonts w:ascii="Helvetica" w:eastAsia="Calibri" w:hAnsi="Helvetica" w:cs="Calibri"/>
          <w:noProof/>
        </w:rPr>
        <w:t>CheckPromote</w:t>
      </w:r>
      <w:r w:rsidR="000F5B27" w:rsidRPr="00BE0037">
        <w:rPr>
          <w:rFonts w:ascii="Helvetica" w:hAnsi="Helvetica" w:cs="Arial Hebrew Scholar"/>
          <w:noProof/>
        </w:rPr>
        <w:t xml:space="preserve"> </w:t>
      </w:r>
      <w:r w:rsidR="000F5B27" w:rsidRPr="00BE0037">
        <w:rPr>
          <w:rFonts w:ascii="Helvetica" w:eastAsia="Calibri" w:hAnsi="Helvetica" w:cs="Calibri"/>
          <w:noProof/>
        </w:rPr>
        <w:t>thay</w:t>
      </w:r>
      <w:r w:rsidR="000F5B27" w:rsidRPr="00BE0037">
        <w:rPr>
          <w:rFonts w:ascii="Helvetica" w:hAnsi="Helvetica" w:cs="Arial Hebrew Scholar"/>
          <w:noProof/>
        </w:rPr>
        <w:t xml:space="preserve"> </w:t>
      </w:r>
      <w:r w:rsidR="000F5B27" w:rsidRPr="00BE0037">
        <w:rPr>
          <w:rFonts w:ascii="Helvetica" w:eastAsia="Calibri" w:hAnsi="Helvetica" w:cs="Calibri"/>
          <w:noProof/>
        </w:rPr>
        <w:t>đổi</w:t>
      </w:r>
      <w:r w:rsidR="000F5B27" w:rsidRPr="00BE0037">
        <w:rPr>
          <w:rFonts w:ascii="Helvetica" w:hAnsi="Helvetica" w:cs="Arial Hebrew Scholar"/>
          <w:noProof/>
        </w:rPr>
        <w:t xml:space="preserve"> </w:t>
      </w:r>
      <w:r w:rsidR="000F5B27" w:rsidRPr="00BE0037">
        <w:rPr>
          <w:rFonts w:ascii="Helvetica" w:eastAsia="Calibri" w:hAnsi="Helvetica" w:cs="Calibri"/>
          <w:noProof/>
        </w:rPr>
        <w:t>đúng</w:t>
      </w:r>
      <w:r w:rsidR="000F5B27" w:rsidRPr="00BE0037">
        <w:rPr>
          <w:rFonts w:ascii="Helvetica" w:hAnsi="Helvetica" w:cs="Arial Hebrew Scholar"/>
          <w:noProof/>
        </w:rPr>
        <w:t xml:space="preserve"> </w:t>
      </w:r>
      <w:r w:rsidR="000F5B27" w:rsidRPr="00BE0037">
        <w:rPr>
          <w:rFonts w:ascii="Helvetica" w:eastAsia="Calibri" w:hAnsi="Helvetica" w:cs="Calibri"/>
          <w:noProof/>
        </w:rPr>
        <w:t>như</w:t>
      </w:r>
      <w:r w:rsidR="000F5B27" w:rsidRPr="00BE0037">
        <w:rPr>
          <w:rFonts w:ascii="Helvetica" w:hAnsi="Helvetica" w:cs="Arial Hebrew Scholar"/>
          <w:noProof/>
        </w:rPr>
        <w:t xml:space="preserve"> </w:t>
      </w:r>
      <w:r w:rsidR="000F5B27" w:rsidRPr="00BE0037">
        <w:rPr>
          <w:rFonts w:ascii="Helvetica" w:eastAsia="Calibri" w:hAnsi="Helvetica" w:cs="Calibri"/>
          <w:noProof/>
        </w:rPr>
        <w:t>mong</w:t>
      </w:r>
      <w:r w:rsidR="000F5B27" w:rsidRPr="00BE0037">
        <w:rPr>
          <w:rFonts w:ascii="Helvetica" w:hAnsi="Helvetica" w:cs="Arial Hebrew Scholar"/>
          <w:noProof/>
        </w:rPr>
        <w:t xml:space="preserve"> </w:t>
      </w:r>
      <w:r w:rsidR="000F5B27" w:rsidRPr="00BE0037">
        <w:rPr>
          <w:rFonts w:ascii="Helvetica" w:eastAsia="Calibri" w:hAnsi="Helvetica" w:cs="Calibri"/>
          <w:noProof/>
        </w:rPr>
        <w:t>muốn</w:t>
      </w:r>
      <w:r w:rsidR="000F5B27" w:rsidRPr="00BE0037">
        <w:rPr>
          <w:rFonts w:ascii="Helvetica" w:hAnsi="Helvetica" w:cs="Arial Hebrew Scholar"/>
          <w:noProof/>
        </w:rPr>
        <w:t>.</w:t>
      </w:r>
    </w:p>
    <w:p w14:paraId="469CAB52" w14:textId="685312C7" w:rsidR="000F5B27" w:rsidRPr="00BE0037" w:rsidRDefault="000F5B27" w:rsidP="00E7234B">
      <w:pPr>
        <w:spacing w:line="360" w:lineRule="auto"/>
        <w:ind w:firstLine="567"/>
        <w:jc w:val="both"/>
        <w:rPr>
          <w:rFonts w:ascii="Helvetica" w:hAnsi="Helvetica" w:cs="Arial Hebrew Scholar"/>
          <w:noProof/>
        </w:rPr>
      </w:pPr>
      <w:r w:rsidRPr="00BE0037">
        <w:rPr>
          <w:rFonts w:ascii="Helvetica" w:eastAsia="Calibri" w:hAnsi="Helvetica" w:cs="Calibri"/>
          <w:b/>
          <w:noProof/>
        </w:rPr>
        <w:t>Vấn</w:t>
      </w:r>
      <w:r w:rsidRPr="00BE0037">
        <w:rPr>
          <w:rFonts w:ascii="Helvetica" w:hAnsi="Helvetica" w:cs="Arial Hebrew Scholar"/>
          <w:b/>
          <w:noProof/>
        </w:rPr>
        <w:t xml:space="preserve"> </w:t>
      </w:r>
      <w:r w:rsidRPr="00BE0037">
        <w:rPr>
          <w:rFonts w:ascii="Helvetica" w:eastAsia="Calibri" w:hAnsi="Helvetica" w:cs="Calibri"/>
          <w:b/>
          <w:noProof/>
        </w:rPr>
        <w:t>đề</w:t>
      </w:r>
      <w:r w:rsidRPr="00BE0037">
        <w:rPr>
          <w:rFonts w:ascii="Helvetica" w:hAnsi="Helvetica" w:cs="Arial Hebrew Scholar"/>
          <w:b/>
          <w:noProof/>
        </w:rPr>
        <w:t xml:space="preserve"> 2: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Khi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chơi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ở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chế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độ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hai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người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chơi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thì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hàm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PhongHau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hoạt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động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tốt</w:t>
      </w:r>
      <w:r w:rsidRPr="00BE0037">
        <w:rPr>
          <w:rFonts w:ascii="Helvetica" w:hAnsi="Helvetica" w:cs="Arial Hebrew Scholar"/>
          <w:noProof/>
        </w:rPr>
        <w:t xml:space="preserve">, </w:t>
      </w:r>
      <w:r w:rsidRPr="00BE0037">
        <w:rPr>
          <w:rFonts w:ascii="Helvetica" w:eastAsia="Calibri" w:hAnsi="Helvetica" w:cs="Calibri"/>
          <w:noProof/>
        </w:rPr>
        <w:t>tuy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nhiên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khi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chơi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ở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chế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độ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người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chơi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với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máy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thì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máy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không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phong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hậu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cho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quân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tốt</w:t>
      </w:r>
      <w:r w:rsidRPr="00BE0037">
        <w:rPr>
          <w:rFonts w:ascii="Helvetica" w:hAnsi="Helvetica" w:cs="Arial Hebrew Scholar"/>
          <w:noProof/>
        </w:rPr>
        <w:t xml:space="preserve">. </w:t>
      </w:r>
      <w:r w:rsidRPr="00BE0037">
        <w:rPr>
          <w:rFonts w:ascii="Helvetica" w:eastAsia="Calibri" w:hAnsi="Helvetica" w:cs="Calibri"/>
          <w:noProof/>
        </w:rPr>
        <w:t>Do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hàm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minimaxRoot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đặt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trước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hàm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PhongHau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nên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sau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khi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thực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hiện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xong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hàm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minima</w:t>
      </w:r>
      <w:r w:rsidR="005A7C3C" w:rsidRPr="00BE0037">
        <w:rPr>
          <w:rFonts w:ascii="Helvetica" w:eastAsia="Calibri" w:hAnsi="Helvetica" w:cs="Calibri"/>
          <w:noProof/>
        </w:rPr>
        <w:t>xRoot</w:t>
      </w:r>
      <w:r w:rsidR="005A7C3C" w:rsidRPr="00BE0037">
        <w:rPr>
          <w:rFonts w:ascii="Helvetica" w:hAnsi="Helvetica" w:cs="Arial Hebrew Scholar"/>
          <w:noProof/>
        </w:rPr>
        <w:t xml:space="preserve"> </w:t>
      </w:r>
      <w:r w:rsidR="005A7C3C" w:rsidRPr="00BE0037">
        <w:rPr>
          <w:rFonts w:ascii="Helvetica" w:eastAsia="Calibri" w:hAnsi="Helvetica" w:cs="Calibri"/>
          <w:noProof/>
        </w:rPr>
        <w:t>thì</w:t>
      </w:r>
      <w:r w:rsidR="005A7C3C" w:rsidRPr="00BE0037">
        <w:rPr>
          <w:rFonts w:ascii="Helvetica" w:hAnsi="Helvetica" w:cs="Arial Hebrew Scholar"/>
          <w:noProof/>
        </w:rPr>
        <w:t xml:space="preserve"> </w:t>
      </w:r>
      <w:r w:rsidR="005A7C3C" w:rsidRPr="00BE0037">
        <w:rPr>
          <w:rFonts w:ascii="Helvetica" w:eastAsia="Calibri" w:hAnsi="Helvetica" w:cs="Calibri"/>
          <w:noProof/>
        </w:rPr>
        <w:t>quân</w:t>
      </w:r>
      <w:r w:rsidR="005A7C3C" w:rsidRPr="00BE0037">
        <w:rPr>
          <w:rFonts w:ascii="Helvetica" w:hAnsi="Helvetica" w:cs="Arial Hebrew Scholar"/>
          <w:noProof/>
        </w:rPr>
        <w:t xml:space="preserve"> </w:t>
      </w:r>
      <w:r w:rsidR="005A7C3C" w:rsidRPr="00BE0037">
        <w:rPr>
          <w:rFonts w:ascii="Helvetica" w:eastAsia="Calibri" w:hAnsi="Helvetica" w:cs="Calibri"/>
          <w:noProof/>
        </w:rPr>
        <w:t>tốt</w:t>
      </w:r>
      <w:r w:rsidR="005A7C3C" w:rsidRPr="00BE0037">
        <w:rPr>
          <w:rFonts w:ascii="Helvetica" w:hAnsi="Helvetica" w:cs="Arial Hebrew Scholar"/>
          <w:noProof/>
        </w:rPr>
        <w:t xml:space="preserve"> </w:t>
      </w:r>
      <w:r w:rsidR="005A7C3C" w:rsidRPr="00BE0037">
        <w:rPr>
          <w:rFonts w:ascii="Helvetica" w:eastAsia="Calibri" w:hAnsi="Helvetica" w:cs="Calibri"/>
          <w:noProof/>
        </w:rPr>
        <w:t>đã</w:t>
      </w:r>
      <w:r w:rsidR="005A7C3C" w:rsidRPr="00BE0037">
        <w:rPr>
          <w:rFonts w:ascii="Helvetica" w:hAnsi="Helvetica" w:cs="Arial Hebrew Scholar"/>
          <w:noProof/>
        </w:rPr>
        <w:t xml:space="preserve"> </w:t>
      </w:r>
      <w:r w:rsidR="005A7C3C" w:rsidRPr="00BE0037">
        <w:rPr>
          <w:rFonts w:ascii="Helvetica" w:eastAsia="Calibri" w:hAnsi="Helvetica" w:cs="Calibri"/>
          <w:noProof/>
        </w:rPr>
        <w:t>lên</w:t>
      </w:r>
      <w:r w:rsidR="005A7C3C" w:rsidRPr="00BE0037">
        <w:rPr>
          <w:rFonts w:ascii="Helvetica" w:hAnsi="Helvetica" w:cs="Arial Hebrew Scholar"/>
          <w:noProof/>
        </w:rPr>
        <w:t xml:space="preserve"> </w:t>
      </w:r>
      <w:r w:rsidR="005A7C3C" w:rsidRPr="00BE0037">
        <w:rPr>
          <w:rFonts w:ascii="Helvetica" w:eastAsia="Calibri" w:hAnsi="Helvetica" w:cs="Calibri"/>
          <w:noProof/>
        </w:rPr>
        <w:t>đến</w:t>
      </w:r>
      <w:r w:rsidR="005A7C3C" w:rsidRPr="00BE0037">
        <w:rPr>
          <w:rFonts w:ascii="Helvetica" w:hAnsi="Helvetica" w:cs="Arial Hebrew Scholar"/>
          <w:noProof/>
        </w:rPr>
        <w:t xml:space="preserve"> </w:t>
      </w:r>
      <w:r w:rsidR="005A7C3C" w:rsidRPr="00BE0037">
        <w:rPr>
          <w:rFonts w:ascii="Helvetica" w:eastAsia="Calibri" w:hAnsi="Helvetica" w:cs="Calibri"/>
          <w:noProof/>
        </w:rPr>
        <w:t>phía</w:t>
      </w:r>
      <w:r w:rsidR="005A7C3C" w:rsidRPr="00BE0037">
        <w:rPr>
          <w:rFonts w:ascii="Helvetica" w:hAnsi="Helvetica" w:cs="Arial Hebrew Scholar"/>
          <w:noProof/>
        </w:rPr>
        <w:t xml:space="preserve"> </w:t>
      </w:r>
      <w:r w:rsidR="005A7C3C" w:rsidRPr="00BE0037">
        <w:rPr>
          <w:rFonts w:ascii="Helvetica" w:eastAsia="Calibri" w:hAnsi="Helvetica" w:cs="Calibri"/>
          <w:noProof/>
        </w:rPr>
        <w:t>bên</w:t>
      </w:r>
      <w:r w:rsidR="005A7C3C" w:rsidRPr="00BE0037">
        <w:rPr>
          <w:rFonts w:ascii="Helvetica" w:hAnsi="Helvetica" w:cs="Arial Hebrew Scholar"/>
          <w:noProof/>
        </w:rPr>
        <w:t xml:space="preserve"> </w:t>
      </w:r>
      <w:r w:rsidR="005A7C3C" w:rsidRPr="00BE0037">
        <w:rPr>
          <w:rFonts w:ascii="Helvetica" w:eastAsia="Calibri" w:hAnsi="Helvetica" w:cs="Calibri"/>
          <w:noProof/>
        </w:rPr>
        <w:t>kia</w:t>
      </w:r>
      <w:r w:rsidR="005A7C3C" w:rsidRPr="00BE0037">
        <w:rPr>
          <w:rFonts w:ascii="Helvetica" w:hAnsi="Helvetica" w:cs="Arial Hebrew Scholar"/>
          <w:noProof/>
        </w:rPr>
        <w:t xml:space="preserve"> </w:t>
      </w:r>
      <w:r w:rsidR="005A7C3C" w:rsidRPr="00BE0037">
        <w:rPr>
          <w:rFonts w:ascii="Helvetica" w:eastAsia="Calibri" w:hAnsi="Helvetica" w:cs="Calibri"/>
          <w:noProof/>
        </w:rPr>
        <w:t>bàn</w:t>
      </w:r>
      <w:r w:rsidR="005A7C3C" w:rsidRPr="00BE0037">
        <w:rPr>
          <w:rFonts w:ascii="Helvetica" w:hAnsi="Helvetica" w:cs="Arial Hebrew Scholar"/>
          <w:noProof/>
        </w:rPr>
        <w:t xml:space="preserve"> </w:t>
      </w:r>
      <w:r w:rsidR="005A7C3C" w:rsidRPr="00BE0037">
        <w:rPr>
          <w:rFonts w:ascii="Helvetica" w:eastAsia="Calibri" w:hAnsi="Helvetica" w:cs="Calibri"/>
          <w:noProof/>
        </w:rPr>
        <w:t>cờ</w:t>
      </w:r>
      <w:r w:rsidR="005A7C3C" w:rsidRPr="00BE0037">
        <w:rPr>
          <w:rFonts w:ascii="Helvetica" w:hAnsi="Helvetica" w:cs="Arial Hebrew Scholar"/>
          <w:noProof/>
        </w:rPr>
        <w:t xml:space="preserve"> </w:t>
      </w:r>
      <w:r w:rsidR="005A7C3C" w:rsidRPr="00BE0037">
        <w:rPr>
          <w:rFonts w:ascii="Helvetica" w:eastAsia="Calibri" w:hAnsi="Helvetica" w:cs="Calibri"/>
          <w:noProof/>
        </w:rPr>
        <w:t>rồi</w:t>
      </w:r>
      <w:r w:rsidR="005A7C3C" w:rsidRPr="00BE0037">
        <w:rPr>
          <w:rFonts w:ascii="Helvetica" w:hAnsi="Helvetica" w:cs="Arial Hebrew Scholar"/>
          <w:noProof/>
        </w:rPr>
        <w:t xml:space="preserve"> </w:t>
      </w:r>
      <w:r w:rsidR="005A7C3C" w:rsidRPr="00BE0037">
        <w:rPr>
          <w:rFonts w:ascii="Helvetica" w:eastAsia="Calibri" w:hAnsi="Helvetica" w:cs="Calibri"/>
          <w:noProof/>
        </w:rPr>
        <w:t>nhưng</w:t>
      </w:r>
      <w:r w:rsidR="005A7C3C" w:rsidRPr="00BE0037">
        <w:rPr>
          <w:rFonts w:ascii="Helvetica" w:hAnsi="Helvetica" w:cs="Arial Hebrew Scholar"/>
          <w:noProof/>
        </w:rPr>
        <w:t xml:space="preserve"> </w:t>
      </w:r>
      <w:r w:rsidR="005A7C3C" w:rsidRPr="00BE0037">
        <w:rPr>
          <w:rFonts w:ascii="Helvetica" w:eastAsia="Calibri" w:hAnsi="Helvetica" w:cs="Calibri"/>
          <w:noProof/>
        </w:rPr>
        <w:t>hàm</w:t>
      </w:r>
      <w:r w:rsidR="005A7C3C" w:rsidRPr="00BE0037">
        <w:rPr>
          <w:rFonts w:ascii="Helvetica" w:hAnsi="Helvetica" w:cs="Arial Hebrew Scholar"/>
          <w:noProof/>
        </w:rPr>
        <w:t xml:space="preserve"> </w:t>
      </w:r>
      <w:r w:rsidR="4512AFE2" w:rsidRPr="00BE0037">
        <w:rPr>
          <w:rFonts w:ascii="Helvetica" w:eastAsia="Calibri" w:hAnsi="Helvetica" w:cs="Calibri"/>
          <w:noProof/>
        </w:rPr>
        <w:t>PhongHau</w:t>
      </w:r>
      <w:r w:rsidR="005A7C3C" w:rsidRPr="00BE0037">
        <w:rPr>
          <w:rFonts w:ascii="Helvetica" w:hAnsi="Helvetica" w:cs="Arial Hebrew Scholar"/>
          <w:noProof/>
        </w:rPr>
        <w:t xml:space="preserve"> </w:t>
      </w:r>
      <w:r w:rsidR="005A7C3C" w:rsidRPr="00BE0037">
        <w:rPr>
          <w:rFonts w:ascii="Helvetica" w:eastAsia="Calibri" w:hAnsi="Helvetica" w:cs="Calibri"/>
          <w:noProof/>
        </w:rPr>
        <w:t>lúc</w:t>
      </w:r>
      <w:r w:rsidR="005A7C3C" w:rsidRPr="00BE0037">
        <w:rPr>
          <w:rFonts w:ascii="Helvetica" w:hAnsi="Helvetica" w:cs="Arial Hebrew Scholar"/>
          <w:noProof/>
        </w:rPr>
        <w:t xml:space="preserve"> </w:t>
      </w:r>
      <w:r w:rsidR="005A7C3C" w:rsidRPr="00BE0037">
        <w:rPr>
          <w:rFonts w:ascii="Helvetica" w:eastAsia="Calibri" w:hAnsi="Helvetica" w:cs="Calibri"/>
          <w:noProof/>
        </w:rPr>
        <w:t>đó</w:t>
      </w:r>
      <w:r w:rsidR="005A7C3C" w:rsidRPr="00BE0037">
        <w:rPr>
          <w:rFonts w:ascii="Helvetica" w:hAnsi="Helvetica" w:cs="Arial Hebrew Scholar"/>
          <w:noProof/>
        </w:rPr>
        <w:t xml:space="preserve"> </w:t>
      </w:r>
      <w:r w:rsidR="005A7C3C" w:rsidRPr="00BE0037">
        <w:rPr>
          <w:rFonts w:ascii="Helvetica" w:eastAsia="Calibri" w:hAnsi="Helvetica" w:cs="Calibri"/>
          <w:noProof/>
        </w:rPr>
        <w:t>vẫn</w:t>
      </w:r>
      <w:r w:rsidR="005A7C3C" w:rsidRPr="00BE0037">
        <w:rPr>
          <w:rFonts w:ascii="Helvetica" w:hAnsi="Helvetica" w:cs="Arial Hebrew Scholar"/>
          <w:noProof/>
        </w:rPr>
        <w:t xml:space="preserve"> </w:t>
      </w:r>
      <w:r w:rsidR="005A7C3C" w:rsidRPr="00BE0037">
        <w:rPr>
          <w:rFonts w:ascii="Helvetica" w:eastAsia="Calibri" w:hAnsi="Helvetica" w:cs="Calibri"/>
          <w:noProof/>
        </w:rPr>
        <w:t>chưa</w:t>
      </w:r>
      <w:r w:rsidR="005A7C3C" w:rsidRPr="00BE0037">
        <w:rPr>
          <w:rFonts w:ascii="Helvetica" w:hAnsi="Helvetica" w:cs="Arial Hebrew Scholar"/>
          <w:noProof/>
        </w:rPr>
        <w:t xml:space="preserve"> </w:t>
      </w:r>
      <w:r w:rsidR="005A7C3C" w:rsidRPr="00BE0037">
        <w:rPr>
          <w:rFonts w:ascii="Helvetica" w:eastAsia="Calibri" w:hAnsi="Helvetica" w:cs="Calibri"/>
          <w:noProof/>
        </w:rPr>
        <w:t>được</w:t>
      </w:r>
      <w:r w:rsidR="005A7C3C" w:rsidRPr="00BE0037">
        <w:rPr>
          <w:rFonts w:ascii="Helvetica" w:hAnsi="Helvetica" w:cs="Arial Hebrew Scholar"/>
          <w:noProof/>
        </w:rPr>
        <w:t xml:space="preserve"> </w:t>
      </w:r>
      <w:r w:rsidR="005A7C3C" w:rsidRPr="00BE0037">
        <w:rPr>
          <w:rFonts w:ascii="Helvetica" w:eastAsia="Calibri" w:hAnsi="Helvetica" w:cs="Calibri"/>
          <w:noProof/>
        </w:rPr>
        <w:t>gọi</w:t>
      </w:r>
      <w:r w:rsidR="005A7C3C" w:rsidRPr="00BE0037">
        <w:rPr>
          <w:rFonts w:ascii="Helvetica" w:hAnsi="Helvetica" w:cs="Arial Hebrew Scholar"/>
          <w:noProof/>
        </w:rPr>
        <w:t xml:space="preserve"> </w:t>
      </w:r>
      <w:r w:rsidR="005A7C3C" w:rsidRPr="00BE0037">
        <w:rPr>
          <w:rFonts w:ascii="Helvetica" w:eastAsia="Calibri" w:hAnsi="Helvetica" w:cs="Calibri"/>
          <w:noProof/>
        </w:rPr>
        <w:t>đến</w:t>
      </w:r>
      <w:r w:rsidR="005A7C3C" w:rsidRPr="00BE0037">
        <w:rPr>
          <w:rFonts w:ascii="Helvetica" w:hAnsi="Helvetica" w:cs="Arial Hebrew Scholar"/>
          <w:noProof/>
        </w:rPr>
        <w:t>.</w:t>
      </w:r>
    </w:p>
    <w:p w14:paraId="595E8466" w14:textId="00F12A34" w:rsidR="005A7C3C" w:rsidRPr="00BE0037" w:rsidRDefault="005A7C3C" w:rsidP="00E7234B">
      <w:pPr>
        <w:spacing w:line="360" w:lineRule="auto"/>
        <w:ind w:firstLine="567"/>
        <w:jc w:val="both"/>
        <w:rPr>
          <w:rFonts w:ascii="Helvetica" w:hAnsi="Helvetica" w:cs="Arial Hebrew Scholar"/>
          <w:noProof/>
        </w:rPr>
      </w:pPr>
      <w:r w:rsidRPr="00BE0037">
        <w:rPr>
          <w:rFonts w:ascii="Helvetica" w:eastAsia="Calibri" w:hAnsi="Helvetica" w:cs="Calibri"/>
          <w:b/>
          <w:noProof/>
        </w:rPr>
        <w:t>Khắc</w:t>
      </w:r>
      <w:r w:rsidRPr="00BE0037">
        <w:rPr>
          <w:rFonts w:ascii="Helvetica" w:hAnsi="Helvetica" w:cs="Arial Hebrew Scholar"/>
          <w:b/>
          <w:noProof/>
        </w:rPr>
        <w:t xml:space="preserve"> </w:t>
      </w:r>
      <w:r w:rsidRPr="00BE0037">
        <w:rPr>
          <w:rFonts w:ascii="Helvetica" w:eastAsia="Calibri" w:hAnsi="Helvetica" w:cs="Calibri"/>
          <w:b/>
          <w:noProof/>
        </w:rPr>
        <w:t>phục</w:t>
      </w:r>
      <w:r w:rsidRPr="00BE0037">
        <w:rPr>
          <w:rFonts w:ascii="Helvetica" w:hAnsi="Helvetica" w:cs="Arial Hebrew Scholar"/>
          <w:b/>
          <w:noProof/>
        </w:rPr>
        <w:t>: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Ta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chỉ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cần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đặt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hàm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PhongHau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trước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hàm</w:t>
      </w:r>
      <w:r w:rsidRPr="00BE0037">
        <w:rPr>
          <w:rFonts w:ascii="Helvetica" w:hAnsi="Helvetica" w:cs="Arial Hebrew Scholar"/>
          <w:noProof/>
        </w:rPr>
        <w:t xml:space="preserve"> </w:t>
      </w:r>
      <w:r w:rsidRPr="00BE0037">
        <w:rPr>
          <w:rFonts w:ascii="Helvetica" w:eastAsia="Calibri" w:hAnsi="Helvetica" w:cs="Calibri"/>
          <w:noProof/>
        </w:rPr>
        <w:t>minimaxRoot</w:t>
      </w:r>
      <w:r w:rsidRPr="00BE0037">
        <w:rPr>
          <w:rFonts w:ascii="Helvetica" w:hAnsi="Helvetica" w:cs="Arial Hebrew Scholar"/>
          <w:noProof/>
        </w:rPr>
        <w:t>.</w:t>
      </w:r>
    </w:p>
    <w:p w14:paraId="2F07266C" w14:textId="2D8CCFE6" w:rsidR="00FC5196" w:rsidRPr="00BE0037" w:rsidRDefault="00FC5196" w:rsidP="00FB23BB">
      <w:pPr>
        <w:pStyle w:val="oancuaDanhsach"/>
        <w:spacing w:line="360" w:lineRule="auto"/>
        <w:ind w:left="0" w:firstLine="426"/>
        <w:jc w:val="center"/>
        <w:rPr>
          <w:rFonts w:ascii="Helvetica" w:hAnsi="Helvetica" w:cs="Arial Hebrew Scholar"/>
          <w:b/>
          <w:sz w:val="40"/>
          <w:szCs w:val="40"/>
        </w:rPr>
      </w:pPr>
      <w:r w:rsidRPr="00BE0037">
        <w:rPr>
          <w:rFonts w:ascii="Helvetica" w:hAnsi="Helvetica" w:cs="Arial Hebrew Scholar"/>
          <w:b/>
          <w:sz w:val="40"/>
          <w:szCs w:val="40"/>
        </w:rPr>
        <w:br w:type="page"/>
      </w:r>
    </w:p>
    <w:p w14:paraId="2CCC5260" w14:textId="3BFC812C" w:rsidR="00C25E23" w:rsidRPr="00BE0037" w:rsidRDefault="00C25E23" w:rsidP="47FE4FB4">
      <w:pPr>
        <w:pStyle w:val="oancuaDanhsach"/>
        <w:spacing w:line="360" w:lineRule="auto"/>
        <w:ind w:left="0" w:firstLine="426"/>
        <w:jc w:val="center"/>
        <w:outlineLvl w:val="0"/>
        <w:rPr>
          <w:rFonts w:ascii="Helvetica" w:hAnsi="Helvetica" w:cs="Arial Hebrew Scholar"/>
          <w:b/>
          <w:bCs/>
          <w:sz w:val="40"/>
          <w:szCs w:val="40"/>
        </w:rPr>
      </w:pPr>
      <w:bookmarkStart w:id="85" w:name="_Toc486970912"/>
      <w:bookmarkStart w:id="86" w:name="_Toc486971317"/>
      <w:bookmarkStart w:id="87" w:name="_Toc486977392"/>
      <w:r w:rsidRPr="00BE0037">
        <w:rPr>
          <w:rFonts w:ascii="Helvetica" w:eastAsia="Calibri" w:hAnsi="Helvetica" w:cs="Calibri"/>
          <w:b/>
          <w:bCs/>
          <w:sz w:val="40"/>
          <w:szCs w:val="40"/>
        </w:rPr>
        <w:lastRenderedPageBreak/>
        <w:t>TÀI</w:t>
      </w:r>
      <w:r w:rsidRPr="00BE0037">
        <w:rPr>
          <w:rFonts w:ascii="Helvetica" w:hAnsi="Helvetica" w:cs="Arial Hebrew Scholar"/>
          <w:b/>
          <w:bCs/>
          <w:sz w:val="40"/>
          <w:szCs w:val="40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40"/>
          <w:szCs w:val="40"/>
        </w:rPr>
        <w:t>LIỆU</w:t>
      </w:r>
      <w:r w:rsidRPr="00BE0037">
        <w:rPr>
          <w:rFonts w:ascii="Helvetica" w:hAnsi="Helvetica" w:cs="Arial Hebrew Scholar"/>
          <w:b/>
          <w:bCs/>
          <w:sz w:val="40"/>
          <w:szCs w:val="40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40"/>
          <w:szCs w:val="40"/>
        </w:rPr>
        <w:t>THAM</w:t>
      </w:r>
      <w:r w:rsidRPr="00BE0037">
        <w:rPr>
          <w:rFonts w:ascii="Helvetica" w:hAnsi="Helvetica" w:cs="Arial Hebrew Scholar"/>
          <w:b/>
          <w:bCs/>
          <w:sz w:val="40"/>
          <w:szCs w:val="40"/>
        </w:rPr>
        <w:t xml:space="preserve"> </w:t>
      </w:r>
      <w:r w:rsidRPr="00BE0037">
        <w:rPr>
          <w:rFonts w:ascii="Helvetica" w:eastAsia="Calibri" w:hAnsi="Helvetica" w:cs="Calibri"/>
          <w:b/>
          <w:bCs/>
          <w:sz w:val="40"/>
          <w:szCs w:val="40"/>
        </w:rPr>
        <w:t>KHẢO</w:t>
      </w:r>
      <w:bookmarkEnd w:id="85"/>
      <w:bookmarkEnd w:id="86"/>
      <w:bookmarkEnd w:id="87"/>
    </w:p>
    <w:p w14:paraId="60F45018" w14:textId="5CB1AE4E" w:rsidR="00EF4CE1" w:rsidRPr="00BE0037" w:rsidRDefault="47FE4FB4" w:rsidP="47FE4FB4">
      <w:pPr>
        <w:pStyle w:val="oancuaDanhsach"/>
        <w:numPr>
          <w:ilvl w:val="0"/>
          <w:numId w:val="18"/>
        </w:numPr>
        <w:spacing w:line="360" w:lineRule="auto"/>
        <w:ind w:left="0" w:firstLine="426"/>
        <w:jc w:val="both"/>
        <w:rPr>
          <w:rFonts w:ascii="Helvetica" w:hAnsi="Helvetica" w:cs="Arial Hebrew Scholar"/>
          <w:b/>
          <w:bCs/>
        </w:rPr>
      </w:pPr>
      <w:r w:rsidRPr="00BE0037">
        <w:rPr>
          <w:rFonts w:ascii="Helvetica" w:eastAsia="Calibri" w:hAnsi="Helvetica" w:cs="Calibri"/>
          <w:b/>
          <w:bCs/>
        </w:rPr>
        <w:t>Wikipedia</w:t>
      </w:r>
      <w:r w:rsidRPr="00BE0037">
        <w:rPr>
          <w:rFonts w:ascii="Helvetica" w:hAnsi="Helvetica" w:cs="Arial Hebrew Scholar"/>
          <w:b/>
          <w:bCs/>
        </w:rPr>
        <w:t xml:space="preserve">: </w:t>
      </w:r>
    </w:p>
    <w:p w14:paraId="4033FE32" w14:textId="21596636" w:rsidR="00185AF4" w:rsidRPr="00BE0037" w:rsidRDefault="2E623DC9" w:rsidP="2E623DC9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Nguồn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gốc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vua</w:t>
      </w:r>
      <w:r w:rsidRPr="00BE0037">
        <w:rPr>
          <w:rFonts w:ascii="Helvetica" w:hAnsi="Helvetica" w:cs="Arial Hebrew Scholar"/>
        </w:rPr>
        <w:t xml:space="preserve">: </w:t>
      </w:r>
      <w:hyperlink r:id="rId51">
        <w:r w:rsidRPr="00BE0037">
          <w:rPr>
            <w:rStyle w:val="Siuktni"/>
            <w:rFonts w:ascii="Helvetica" w:eastAsia="Calibri" w:hAnsi="Helvetica" w:cs="Calibri"/>
          </w:rPr>
          <w:t>https</w:t>
        </w:r>
        <w:r w:rsidRPr="00BE0037">
          <w:rPr>
            <w:rStyle w:val="Siuktni"/>
            <w:rFonts w:ascii="Helvetica" w:hAnsi="Helvetica" w:cs="Arial Hebrew Scholar"/>
          </w:rPr>
          <w:t>://</w:t>
        </w:r>
        <w:r w:rsidRPr="00BE0037">
          <w:rPr>
            <w:rStyle w:val="Siuktni"/>
            <w:rFonts w:ascii="Helvetica" w:eastAsia="Calibri" w:hAnsi="Helvetica" w:cs="Calibri"/>
          </w:rPr>
          <w:t>vi</w:t>
        </w:r>
        <w:r w:rsidRPr="00BE0037">
          <w:rPr>
            <w:rStyle w:val="Siuktni"/>
            <w:rFonts w:ascii="Helvetica" w:hAnsi="Helvetica" w:cs="Arial Hebrew Scholar"/>
          </w:rPr>
          <w:t>.</w:t>
        </w:r>
        <w:r w:rsidRPr="00BE0037">
          <w:rPr>
            <w:rStyle w:val="Siuktni"/>
            <w:rFonts w:ascii="Helvetica" w:eastAsia="Calibri" w:hAnsi="Helvetica" w:cs="Calibri"/>
          </w:rPr>
          <w:t>wikipedia</w:t>
        </w:r>
        <w:r w:rsidRPr="00BE0037">
          <w:rPr>
            <w:rStyle w:val="Siuktni"/>
            <w:rFonts w:ascii="Helvetica" w:hAnsi="Helvetica" w:cs="Arial Hebrew Scholar"/>
          </w:rPr>
          <w:t>.</w:t>
        </w:r>
        <w:r w:rsidRPr="00BE0037">
          <w:rPr>
            <w:rStyle w:val="Siuktni"/>
            <w:rFonts w:ascii="Helvetica" w:eastAsia="Calibri" w:hAnsi="Helvetica" w:cs="Calibri"/>
          </w:rPr>
          <w:t>org</w:t>
        </w:r>
        <w:r w:rsidRPr="00BE0037">
          <w:rPr>
            <w:rStyle w:val="Siuktni"/>
            <w:rFonts w:ascii="Helvetica" w:hAnsi="Helvetica" w:cs="Arial Hebrew Scholar"/>
          </w:rPr>
          <w:t>/</w:t>
        </w:r>
        <w:r w:rsidRPr="00BE0037">
          <w:rPr>
            <w:rStyle w:val="Siuktni"/>
            <w:rFonts w:ascii="Helvetica" w:eastAsia="Calibri" w:hAnsi="Helvetica" w:cs="Calibri"/>
          </w:rPr>
          <w:t>wiki</w:t>
        </w:r>
        <w:r w:rsidRPr="00BE0037">
          <w:rPr>
            <w:rStyle w:val="Siuktni"/>
            <w:rFonts w:ascii="Helvetica" w:hAnsi="Helvetica" w:cs="Arial Hebrew Scholar"/>
          </w:rPr>
          <w:t>/</w:t>
        </w:r>
        <w:r w:rsidRPr="00BE0037">
          <w:rPr>
            <w:rStyle w:val="Siuktni"/>
            <w:rFonts w:ascii="Helvetica" w:eastAsia="Calibri" w:hAnsi="Helvetica" w:cs="Calibri"/>
          </w:rPr>
          <w:t>C</w:t>
        </w:r>
        <w:r w:rsidRPr="00BE0037">
          <w:rPr>
            <w:rStyle w:val="Siuktni"/>
            <w:rFonts w:ascii="Helvetica" w:hAnsi="Helvetica" w:cs="Arial Hebrew Scholar"/>
          </w:rPr>
          <w:t>%</w:t>
        </w:r>
        <w:r w:rsidRPr="00BE0037">
          <w:rPr>
            <w:rStyle w:val="Siuktni"/>
            <w:rFonts w:ascii="Helvetica" w:eastAsia="Calibri" w:hAnsi="Helvetica" w:cs="Calibri"/>
          </w:rPr>
          <w:t>E</w:t>
        </w:r>
        <w:r w:rsidRPr="00BE0037">
          <w:rPr>
            <w:rStyle w:val="Siuktni"/>
            <w:rFonts w:ascii="Helvetica" w:hAnsi="Helvetica" w:cs="Arial Hebrew Scholar"/>
          </w:rPr>
          <w:t>1%</w:t>
        </w:r>
        <w:r w:rsidRPr="00BE0037">
          <w:rPr>
            <w:rStyle w:val="Siuktni"/>
            <w:rFonts w:ascii="Helvetica" w:eastAsia="Calibri" w:hAnsi="Helvetica" w:cs="Calibri"/>
          </w:rPr>
          <w:t>BB</w:t>
        </w:r>
        <w:r w:rsidRPr="00BE0037">
          <w:rPr>
            <w:rStyle w:val="Siuktni"/>
            <w:rFonts w:ascii="Helvetica" w:hAnsi="Helvetica" w:cs="Arial Hebrew Scholar"/>
          </w:rPr>
          <w:t>%9</w:t>
        </w:r>
        <w:r w:rsidRPr="00BE0037">
          <w:rPr>
            <w:rStyle w:val="Siuktni"/>
            <w:rFonts w:ascii="Helvetica" w:eastAsia="Calibri" w:hAnsi="Helvetica" w:cs="Calibri"/>
          </w:rPr>
          <w:t>D_vua</w:t>
        </w:r>
      </w:hyperlink>
    </w:p>
    <w:p w14:paraId="0ECCD5CF" w14:textId="7F64D863" w:rsidR="00FC5196" w:rsidRPr="00BE0037" w:rsidRDefault="2E623DC9" w:rsidP="2E623DC9">
      <w:pPr>
        <w:pStyle w:val="oancuaDanhsach"/>
        <w:spacing w:line="360" w:lineRule="auto"/>
        <w:ind w:left="0" w:firstLine="426"/>
        <w:jc w:val="both"/>
        <w:rPr>
          <w:rStyle w:val="Siuktni"/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Lịch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sử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vua</w:t>
      </w:r>
      <w:r w:rsidRPr="00BE0037">
        <w:rPr>
          <w:rFonts w:ascii="Helvetica" w:hAnsi="Helvetica" w:cs="Arial Hebrew Scholar"/>
        </w:rPr>
        <w:t xml:space="preserve">: </w:t>
      </w:r>
      <w:hyperlink r:id="rId52">
        <w:r w:rsidRPr="00BE0037">
          <w:rPr>
            <w:rStyle w:val="Siuktni"/>
            <w:rFonts w:ascii="Helvetica" w:eastAsia="Calibri" w:hAnsi="Helvetica" w:cs="Calibri"/>
          </w:rPr>
          <w:t>https</w:t>
        </w:r>
        <w:r w:rsidRPr="00BE0037">
          <w:rPr>
            <w:rStyle w:val="Siuktni"/>
            <w:rFonts w:ascii="Helvetica" w:hAnsi="Helvetica" w:cs="Arial Hebrew Scholar"/>
          </w:rPr>
          <w:t>://</w:t>
        </w:r>
        <w:r w:rsidRPr="00BE0037">
          <w:rPr>
            <w:rStyle w:val="Siuktni"/>
            <w:rFonts w:ascii="Helvetica" w:eastAsia="Calibri" w:hAnsi="Helvetica" w:cs="Calibri"/>
          </w:rPr>
          <w:t>en</w:t>
        </w:r>
        <w:r w:rsidRPr="00BE0037">
          <w:rPr>
            <w:rStyle w:val="Siuktni"/>
            <w:rFonts w:ascii="Helvetica" w:hAnsi="Helvetica" w:cs="Arial Hebrew Scholar"/>
          </w:rPr>
          <w:t>.</w:t>
        </w:r>
        <w:r w:rsidRPr="00BE0037">
          <w:rPr>
            <w:rStyle w:val="Siuktni"/>
            <w:rFonts w:ascii="Helvetica" w:eastAsia="Calibri" w:hAnsi="Helvetica" w:cs="Calibri"/>
          </w:rPr>
          <w:t>wikipedia</w:t>
        </w:r>
        <w:r w:rsidRPr="00BE0037">
          <w:rPr>
            <w:rStyle w:val="Siuktni"/>
            <w:rFonts w:ascii="Helvetica" w:hAnsi="Helvetica" w:cs="Arial Hebrew Scholar"/>
          </w:rPr>
          <w:t>.</w:t>
        </w:r>
        <w:r w:rsidRPr="00BE0037">
          <w:rPr>
            <w:rStyle w:val="Siuktni"/>
            <w:rFonts w:ascii="Helvetica" w:eastAsia="Calibri" w:hAnsi="Helvetica" w:cs="Calibri"/>
          </w:rPr>
          <w:t>org</w:t>
        </w:r>
        <w:r w:rsidRPr="00BE0037">
          <w:rPr>
            <w:rStyle w:val="Siuktni"/>
            <w:rFonts w:ascii="Helvetica" w:hAnsi="Helvetica" w:cs="Arial Hebrew Scholar"/>
          </w:rPr>
          <w:t>/</w:t>
        </w:r>
        <w:r w:rsidRPr="00BE0037">
          <w:rPr>
            <w:rStyle w:val="Siuktni"/>
            <w:rFonts w:ascii="Helvetica" w:eastAsia="Calibri" w:hAnsi="Helvetica" w:cs="Calibri"/>
          </w:rPr>
          <w:t>wiki</w:t>
        </w:r>
        <w:r w:rsidRPr="00BE0037">
          <w:rPr>
            <w:rStyle w:val="Siuktni"/>
            <w:rFonts w:ascii="Helvetica" w:hAnsi="Helvetica" w:cs="Arial Hebrew Scholar"/>
          </w:rPr>
          <w:t>/</w:t>
        </w:r>
        <w:r w:rsidRPr="00BE0037">
          <w:rPr>
            <w:rStyle w:val="Siuktni"/>
            <w:rFonts w:ascii="Helvetica" w:eastAsia="Calibri" w:hAnsi="Helvetica" w:cs="Calibri"/>
          </w:rPr>
          <w:t>History_of_chess</w:t>
        </w:r>
      </w:hyperlink>
    </w:p>
    <w:p w14:paraId="3E7793D1" w14:textId="161E8CDC" w:rsidR="00270E7B" w:rsidRPr="00BE0037" w:rsidRDefault="2E623DC9" w:rsidP="2E623DC9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</w:rPr>
        <w:t>Danh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sách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biến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thể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cờ</w:t>
      </w:r>
      <w:r w:rsidRPr="00BE0037">
        <w:rPr>
          <w:rFonts w:ascii="Helvetica" w:hAnsi="Helvetica" w:cs="Arial Hebrew Scholar"/>
        </w:rPr>
        <w:t xml:space="preserve"> </w:t>
      </w:r>
      <w:r w:rsidRPr="00BE0037">
        <w:rPr>
          <w:rFonts w:ascii="Helvetica" w:eastAsia="Calibri" w:hAnsi="Helvetica" w:cs="Calibri"/>
        </w:rPr>
        <w:t>vua</w:t>
      </w:r>
      <w:r w:rsidRPr="00BE0037">
        <w:rPr>
          <w:rFonts w:ascii="Helvetica" w:hAnsi="Helvetica" w:cs="Arial Hebrew Scholar"/>
        </w:rPr>
        <w:t xml:space="preserve">: </w:t>
      </w:r>
      <w:hyperlink r:id="rId53">
        <w:r w:rsidRPr="00BE0037">
          <w:rPr>
            <w:rStyle w:val="Siuktni"/>
            <w:rFonts w:ascii="Helvetica" w:eastAsia="Calibri" w:hAnsi="Helvetica" w:cs="Calibri"/>
          </w:rPr>
          <w:t>https</w:t>
        </w:r>
        <w:r w:rsidRPr="00BE0037">
          <w:rPr>
            <w:rStyle w:val="Siuktni"/>
            <w:rFonts w:ascii="Helvetica" w:hAnsi="Helvetica" w:cs="Arial Hebrew Scholar"/>
          </w:rPr>
          <w:t>://</w:t>
        </w:r>
        <w:r w:rsidRPr="00BE0037">
          <w:rPr>
            <w:rStyle w:val="Siuktni"/>
            <w:rFonts w:ascii="Helvetica" w:eastAsia="Calibri" w:hAnsi="Helvetica" w:cs="Calibri"/>
          </w:rPr>
          <w:t>en</w:t>
        </w:r>
        <w:r w:rsidRPr="00BE0037">
          <w:rPr>
            <w:rStyle w:val="Siuktni"/>
            <w:rFonts w:ascii="Helvetica" w:hAnsi="Helvetica" w:cs="Arial Hebrew Scholar"/>
          </w:rPr>
          <w:t>.</w:t>
        </w:r>
        <w:r w:rsidRPr="00BE0037">
          <w:rPr>
            <w:rStyle w:val="Siuktni"/>
            <w:rFonts w:ascii="Helvetica" w:eastAsia="Calibri" w:hAnsi="Helvetica" w:cs="Calibri"/>
          </w:rPr>
          <w:t>wikipedia</w:t>
        </w:r>
        <w:r w:rsidRPr="00BE0037">
          <w:rPr>
            <w:rStyle w:val="Siuktni"/>
            <w:rFonts w:ascii="Helvetica" w:hAnsi="Helvetica" w:cs="Arial Hebrew Scholar"/>
          </w:rPr>
          <w:t>.</w:t>
        </w:r>
        <w:r w:rsidRPr="00BE0037">
          <w:rPr>
            <w:rStyle w:val="Siuktni"/>
            <w:rFonts w:ascii="Helvetica" w:eastAsia="Calibri" w:hAnsi="Helvetica" w:cs="Calibri"/>
          </w:rPr>
          <w:t>org</w:t>
        </w:r>
        <w:r w:rsidRPr="00BE0037">
          <w:rPr>
            <w:rStyle w:val="Siuktni"/>
            <w:rFonts w:ascii="Helvetica" w:hAnsi="Helvetica" w:cs="Arial Hebrew Scholar"/>
          </w:rPr>
          <w:t>/</w:t>
        </w:r>
        <w:r w:rsidRPr="00BE0037">
          <w:rPr>
            <w:rStyle w:val="Siuktni"/>
            <w:rFonts w:ascii="Helvetica" w:eastAsia="Calibri" w:hAnsi="Helvetica" w:cs="Calibri"/>
          </w:rPr>
          <w:t>wiki</w:t>
        </w:r>
        <w:r w:rsidRPr="00BE0037">
          <w:rPr>
            <w:rStyle w:val="Siuktni"/>
            <w:rFonts w:ascii="Helvetica" w:hAnsi="Helvetica" w:cs="Arial Hebrew Scholar"/>
          </w:rPr>
          <w:t>/</w:t>
        </w:r>
        <w:r w:rsidRPr="00BE0037">
          <w:rPr>
            <w:rStyle w:val="Siuktni"/>
            <w:rFonts w:ascii="Helvetica" w:eastAsia="Calibri" w:hAnsi="Helvetica" w:cs="Calibri"/>
          </w:rPr>
          <w:t>List_of_chess_variants</w:t>
        </w:r>
      </w:hyperlink>
    </w:p>
    <w:p w14:paraId="50563CA8" w14:textId="5D91D4F8" w:rsidR="00900C44" w:rsidRPr="00BE0037" w:rsidRDefault="47FE4FB4" w:rsidP="47FE4FB4">
      <w:pPr>
        <w:pStyle w:val="oancuaDanhsach"/>
        <w:numPr>
          <w:ilvl w:val="0"/>
          <w:numId w:val="18"/>
        </w:numPr>
        <w:spacing w:line="360" w:lineRule="auto"/>
        <w:ind w:hanging="294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  <w:b/>
          <w:bCs/>
        </w:rPr>
        <w:t>Guide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Chess</w:t>
      </w:r>
      <w:r w:rsidRPr="00BE0037">
        <w:rPr>
          <w:rFonts w:ascii="Helvetica" w:hAnsi="Helvetica" w:cs="Arial Hebrew Scholar"/>
          <w:b/>
          <w:bCs/>
        </w:rPr>
        <w:t>:</w:t>
      </w:r>
      <w:r w:rsidRPr="00BE0037">
        <w:rPr>
          <w:rFonts w:ascii="Helvetica" w:hAnsi="Helvetica" w:cs="Arial Hebrew Scholar"/>
        </w:rPr>
        <w:t xml:space="preserve"> </w:t>
      </w:r>
      <w:hyperlink r:id="rId54">
        <w:r w:rsidRPr="00BE0037">
          <w:rPr>
            <w:rStyle w:val="Siuktni"/>
            <w:rFonts w:ascii="Helvetica" w:eastAsia="Calibri" w:hAnsi="Helvetica" w:cs="Calibri"/>
          </w:rPr>
          <w:t>http</w:t>
        </w:r>
        <w:r w:rsidRPr="00BE0037">
          <w:rPr>
            <w:rStyle w:val="Siuktni"/>
            <w:rFonts w:ascii="Helvetica" w:hAnsi="Helvetica" w:cs="Arial Hebrew Scholar"/>
          </w:rPr>
          <w:t>://</w:t>
        </w:r>
        <w:r w:rsidRPr="00BE0037">
          <w:rPr>
            <w:rStyle w:val="Siuktni"/>
            <w:rFonts w:ascii="Helvetica" w:eastAsia="Calibri" w:hAnsi="Helvetica" w:cs="Calibri"/>
          </w:rPr>
          <w:t>chessking</w:t>
        </w:r>
        <w:r w:rsidRPr="00BE0037">
          <w:rPr>
            <w:rStyle w:val="Siuktni"/>
            <w:rFonts w:ascii="Helvetica" w:hAnsi="Helvetica" w:cs="Arial Hebrew Scholar"/>
          </w:rPr>
          <w:t>.</w:t>
        </w:r>
        <w:r w:rsidRPr="00BE0037">
          <w:rPr>
            <w:rStyle w:val="Siuktni"/>
            <w:rFonts w:ascii="Helvetica" w:eastAsia="Calibri" w:hAnsi="Helvetica" w:cs="Calibri"/>
          </w:rPr>
          <w:t>net</w:t>
        </w:r>
        <w:r w:rsidRPr="00BE0037">
          <w:rPr>
            <w:rStyle w:val="Siuktni"/>
            <w:rFonts w:ascii="Helvetica" w:hAnsi="Helvetica" w:cs="Arial Hebrew Scholar"/>
          </w:rPr>
          <w:t>/</w:t>
        </w:r>
        <w:r w:rsidRPr="00BE0037">
          <w:rPr>
            <w:rStyle w:val="Siuktni"/>
            <w:rFonts w:ascii="Helvetica" w:eastAsia="Calibri" w:hAnsi="Helvetica" w:cs="Calibri"/>
          </w:rPr>
          <w:t>manuals</w:t>
        </w:r>
        <w:r w:rsidRPr="00BE0037">
          <w:rPr>
            <w:rStyle w:val="Siuktni"/>
            <w:rFonts w:ascii="Helvetica" w:hAnsi="Helvetica" w:cs="Arial Hebrew Scholar"/>
          </w:rPr>
          <w:t>/</w:t>
        </w:r>
        <w:r w:rsidRPr="00BE0037">
          <w:rPr>
            <w:rStyle w:val="Siuktni"/>
            <w:rFonts w:ascii="Helvetica" w:eastAsia="Calibri" w:hAnsi="Helvetica" w:cs="Calibri"/>
          </w:rPr>
          <w:t>ChessKingManual</w:t>
        </w:r>
        <w:r w:rsidRPr="00BE0037">
          <w:rPr>
            <w:rStyle w:val="Siuktni"/>
            <w:rFonts w:ascii="Helvetica" w:hAnsi="Helvetica" w:cs="Arial Hebrew Scholar"/>
          </w:rPr>
          <w:t>201512.</w:t>
        </w:r>
        <w:r w:rsidRPr="00BE0037">
          <w:rPr>
            <w:rStyle w:val="Siuktni"/>
            <w:rFonts w:ascii="Helvetica" w:eastAsia="Calibri" w:hAnsi="Helvetica" w:cs="Calibri"/>
          </w:rPr>
          <w:t>pdf</w:t>
        </w:r>
      </w:hyperlink>
    </w:p>
    <w:p w14:paraId="6681CDE7" w14:textId="0E2D05C7" w:rsidR="00652E1F" w:rsidRPr="00BE0037" w:rsidRDefault="2E623DC9" w:rsidP="2E623DC9">
      <w:pPr>
        <w:pStyle w:val="oancuaDanhsach"/>
        <w:numPr>
          <w:ilvl w:val="0"/>
          <w:numId w:val="18"/>
        </w:numPr>
        <w:spacing w:line="360" w:lineRule="auto"/>
        <w:ind w:left="0"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  <w:b/>
          <w:bCs/>
        </w:rPr>
        <w:t>Nguồn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tham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khảo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ý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tưởng</w:t>
      </w:r>
      <w:r w:rsidRPr="00BE0037">
        <w:rPr>
          <w:rFonts w:ascii="Helvetica" w:hAnsi="Helvetica" w:cs="Arial Hebrew Scholar"/>
          <w:b/>
          <w:bCs/>
        </w:rPr>
        <w:t>:</w:t>
      </w:r>
      <w:r w:rsidRPr="00BE0037">
        <w:rPr>
          <w:rFonts w:ascii="Helvetica" w:hAnsi="Helvetica" w:cs="Arial Hebrew Scholar"/>
        </w:rPr>
        <w:t xml:space="preserve"> </w:t>
      </w:r>
      <w:hyperlink r:id="rId55">
        <w:r w:rsidRPr="00BE0037">
          <w:rPr>
            <w:rStyle w:val="Siuktni"/>
            <w:rFonts w:ascii="Helvetica" w:eastAsia="Calibri" w:hAnsi="Helvetica" w:cs="Calibri"/>
          </w:rPr>
          <w:t>https</w:t>
        </w:r>
        <w:r w:rsidRPr="00BE0037">
          <w:rPr>
            <w:rStyle w:val="Siuktni"/>
            <w:rFonts w:ascii="Helvetica" w:hAnsi="Helvetica" w:cs="Arial Hebrew Scholar"/>
          </w:rPr>
          <w:t>://</w:t>
        </w:r>
        <w:r w:rsidRPr="00BE0037">
          <w:rPr>
            <w:rStyle w:val="Siuktni"/>
            <w:rFonts w:ascii="Helvetica" w:eastAsia="Calibri" w:hAnsi="Helvetica" w:cs="Calibri"/>
          </w:rPr>
          <w:t>medium</w:t>
        </w:r>
        <w:r w:rsidRPr="00BE0037">
          <w:rPr>
            <w:rStyle w:val="Siuktni"/>
            <w:rFonts w:ascii="Helvetica" w:hAnsi="Helvetica" w:cs="Arial Hebrew Scholar"/>
          </w:rPr>
          <w:t>.</w:t>
        </w:r>
        <w:r w:rsidRPr="00BE0037">
          <w:rPr>
            <w:rStyle w:val="Siuktni"/>
            <w:rFonts w:ascii="Helvetica" w:eastAsia="Calibri" w:hAnsi="Helvetica" w:cs="Calibri"/>
          </w:rPr>
          <w:t>freecodecamp</w:t>
        </w:r>
        <w:r w:rsidRPr="00BE0037">
          <w:rPr>
            <w:rStyle w:val="Siuktni"/>
            <w:rFonts w:ascii="Helvetica" w:hAnsi="Helvetica" w:cs="Arial Hebrew Scholar"/>
          </w:rPr>
          <w:t>.</w:t>
        </w:r>
        <w:r w:rsidRPr="00BE0037">
          <w:rPr>
            <w:rStyle w:val="Siuktni"/>
            <w:rFonts w:ascii="Helvetica" w:eastAsia="Calibri" w:hAnsi="Helvetica" w:cs="Calibri"/>
          </w:rPr>
          <w:t>org</w:t>
        </w:r>
        <w:r w:rsidRPr="00BE0037">
          <w:rPr>
            <w:rStyle w:val="Siuktni"/>
            <w:rFonts w:ascii="Helvetica" w:hAnsi="Helvetica" w:cs="Arial Hebrew Scholar"/>
          </w:rPr>
          <w:t>/</w:t>
        </w:r>
        <w:r w:rsidRPr="00BE0037">
          <w:rPr>
            <w:rStyle w:val="Siuktni"/>
            <w:rFonts w:ascii="Helvetica" w:eastAsia="Calibri" w:hAnsi="Helvetica" w:cs="Calibri"/>
          </w:rPr>
          <w:t>simple</w:t>
        </w:r>
        <w:r w:rsidRPr="00BE0037">
          <w:rPr>
            <w:rStyle w:val="Siuktni"/>
            <w:rFonts w:ascii="Helvetica" w:hAnsi="Helvetica" w:cs="Arial Hebrew Scholar"/>
          </w:rPr>
          <w:t>-</w:t>
        </w:r>
        <w:r w:rsidRPr="00BE0037">
          <w:rPr>
            <w:rStyle w:val="Siuktni"/>
            <w:rFonts w:ascii="Helvetica" w:eastAsia="Calibri" w:hAnsi="Helvetica" w:cs="Calibri"/>
          </w:rPr>
          <w:t>chess</w:t>
        </w:r>
        <w:r w:rsidRPr="00BE0037">
          <w:rPr>
            <w:rStyle w:val="Siuktni"/>
            <w:rFonts w:ascii="Helvetica" w:hAnsi="Helvetica" w:cs="Arial Hebrew Scholar"/>
          </w:rPr>
          <w:t>-</w:t>
        </w:r>
        <w:r w:rsidRPr="00BE0037">
          <w:rPr>
            <w:rStyle w:val="Siuktni"/>
            <w:rFonts w:ascii="Helvetica" w:eastAsia="Calibri" w:hAnsi="Helvetica" w:cs="Calibri"/>
          </w:rPr>
          <w:t>ai</w:t>
        </w:r>
        <w:r w:rsidRPr="00BE0037">
          <w:rPr>
            <w:rStyle w:val="Siuktni"/>
            <w:rFonts w:ascii="Helvetica" w:hAnsi="Helvetica" w:cs="Arial Hebrew Scholar"/>
          </w:rPr>
          <w:t>-</w:t>
        </w:r>
        <w:r w:rsidRPr="00BE0037">
          <w:rPr>
            <w:rStyle w:val="Siuktni"/>
            <w:rFonts w:ascii="Helvetica" w:eastAsia="Calibri" w:hAnsi="Helvetica" w:cs="Calibri"/>
          </w:rPr>
          <w:t>step</w:t>
        </w:r>
        <w:r w:rsidRPr="00BE0037">
          <w:rPr>
            <w:rStyle w:val="Siuktni"/>
            <w:rFonts w:ascii="Helvetica" w:hAnsi="Helvetica" w:cs="Arial Hebrew Scholar"/>
          </w:rPr>
          <w:t>-</w:t>
        </w:r>
        <w:r w:rsidRPr="00BE0037">
          <w:rPr>
            <w:rStyle w:val="Siuktni"/>
            <w:rFonts w:ascii="Helvetica" w:eastAsia="Calibri" w:hAnsi="Helvetica" w:cs="Calibri"/>
          </w:rPr>
          <w:t>by</w:t>
        </w:r>
        <w:r w:rsidRPr="00BE0037">
          <w:rPr>
            <w:rStyle w:val="Siuktni"/>
            <w:rFonts w:ascii="Helvetica" w:hAnsi="Helvetica" w:cs="Arial Hebrew Scholar"/>
          </w:rPr>
          <w:t>-</w:t>
        </w:r>
        <w:r w:rsidRPr="00BE0037">
          <w:rPr>
            <w:rStyle w:val="Siuktni"/>
            <w:rFonts w:ascii="Helvetica" w:eastAsia="Calibri" w:hAnsi="Helvetica" w:cs="Calibri"/>
          </w:rPr>
          <w:t>step</w:t>
        </w:r>
        <w:r w:rsidRPr="00BE0037">
          <w:rPr>
            <w:rStyle w:val="Siuktni"/>
            <w:rFonts w:ascii="Helvetica" w:hAnsi="Helvetica" w:cs="Arial Hebrew Scholar"/>
          </w:rPr>
          <w:t>-1</w:t>
        </w:r>
        <w:r w:rsidRPr="00BE0037">
          <w:rPr>
            <w:rStyle w:val="Siuktni"/>
            <w:rFonts w:ascii="Helvetica" w:eastAsia="Calibri" w:hAnsi="Helvetica" w:cs="Calibri"/>
          </w:rPr>
          <w:t>d</w:t>
        </w:r>
        <w:r w:rsidRPr="00BE0037">
          <w:rPr>
            <w:rStyle w:val="Siuktni"/>
            <w:rFonts w:ascii="Helvetica" w:hAnsi="Helvetica" w:cs="Arial Hebrew Scholar"/>
          </w:rPr>
          <w:t>55</w:t>
        </w:r>
        <w:r w:rsidRPr="00BE0037">
          <w:rPr>
            <w:rStyle w:val="Siuktni"/>
            <w:rFonts w:ascii="Helvetica" w:eastAsia="Calibri" w:hAnsi="Helvetica" w:cs="Calibri"/>
          </w:rPr>
          <w:t>a</w:t>
        </w:r>
        <w:r w:rsidRPr="00BE0037">
          <w:rPr>
            <w:rStyle w:val="Siuktni"/>
            <w:rFonts w:ascii="Helvetica" w:hAnsi="Helvetica" w:cs="Arial Hebrew Scholar"/>
          </w:rPr>
          <w:t>9266977</w:t>
        </w:r>
      </w:hyperlink>
    </w:p>
    <w:p w14:paraId="5DED678A" w14:textId="0507EFDA" w:rsidR="00A85664" w:rsidRPr="00BE0037" w:rsidRDefault="2E623DC9" w:rsidP="2E623DC9">
      <w:pPr>
        <w:pStyle w:val="oancuaDanhsach"/>
        <w:numPr>
          <w:ilvl w:val="0"/>
          <w:numId w:val="18"/>
        </w:numPr>
        <w:spacing w:line="360" w:lineRule="auto"/>
        <w:ind w:left="0" w:firstLine="426"/>
        <w:jc w:val="both"/>
        <w:rPr>
          <w:rFonts w:ascii="Helvetica" w:hAnsi="Helvetica" w:cs="Arial Hebrew Scholar"/>
          <w:b/>
          <w:bCs/>
        </w:rPr>
      </w:pPr>
      <w:r w:rsidRPr="00BE0037">
        <w:rPr>
          <w:rFonts w:ascii="Helvetica" w:eastAsia="Calibri" w:hAnsi="Helvetica" w:cs="Calibri"/>
          <w:b/>
          <w:bCs/>
        </w:rPr>
        <w:t>Nguồn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hình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ảnh</w:t>
      </w:r>
      <w:r w:rsidRPr="00BE0037">
        <w:rPr>
          <w:rFonts w:ascii="Helvetica" w:hAnsi="Helvetica" w:cs="Arial Hebrew Scholar"/>
          <w:b/>
          <w:bCs/>
        </w:rPr>
        <w:t xml:space="preserve">: </w:t>
      </w:r>
    </w:p>
    <w:p w14:paraId="7A07ADDB" w14:textId="3C5D3A4F" w:rsidR="00CE388E" w:rsidRPr="00BE0037" w:rsidRDefault="00FD4164" w:rsidP="00FB23BB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</w:rPr>
      </w:pPr>
      <w:hyperlink r:id="rId56" w:history="1">
        <w:r w:rsidR="00CE388E" w:rsidRPr="00BE0037">
          <w:rPr>
            <w:rStyle w:val="Siuktni"/>
            <w:rFonts w:ascii="Helvetica" w:eastAsia="Calibri" w:hAnsi="Helvetica" w:cs="Calibri"/>
          </w:rPr>
          <w:t>https</w:t>
        </w:r>
        <w:r w:rsidR="00CE388E" w:rsidRPr="00BE0037">
          <w:rPr>
            <w:rStyle w:val="Siuktni"/>
            <w:rFonts w:ascii="Helvetica" w:hAnsi="Helvetica" w:cs="Arial Hebrew Scholar"/>
          </w:rPr>
          <w:t>://</w:t>
        </w:r>
        <w:r w:rsidR="00CE388E" w:rsidRPr="00BE0037">
          <w:rPr>
            <w:rStyle w:val="Siuktni"/>
            <w:rFonts w:ascii="Helvetica" w:eastAsia="Calibri" w:hAnsi="Helvetica" w:cs="Calibri"/>
          </w:rPr>
          <w:t>www</w:t>
        </w:r>
        <w:r w:rsidR="00CE388E" w:rsidRPr="00BE0037">
          <w:rPr>
            <w:rStyle w:val="Siuktni"/>
            <w:rFonts w:ascii="Helvetica" w:hAnsi="Helvetica" w:cs="Arial Hebrew Scholar"/>
          </w:rPr>
          <w:t>.</w:t>
        </w:r>
        <w:r w:rsidR="00CE388E" w:rsidRPr="00BE0037">
          <w:rPr>
            <w:rStyle w:val="Siuktni"/>
            <w:rFonts w:ascii="Helvetica" w:eastAsia="Calibri" w:hAnsi="Helvetica" w:cs="Calibri"/>
          </w:rPr>
          <w:t>shutterstock</w:t>
        </w:r>
        <w:r w:rsidR="00CE388E" w:rsidRPr="00BE0037">
          <w:rPr>
            <w:rStyle w:val="Siuktni"/>
            <w:rFonts w:ascii="Helvetica" w:hAnsi="Helvetica" w:cs="Arial Hebrew Scholar"/>
          </w:rPr>
          <w:t>.</w:t>
        </w:r>
        <w:r w:rsidR="00CE388E" w:rsidRPr="00BE0037">
          <w:rPr>
            <w:rStyle w:val="Siuktni"/>
            <w:rFonts w:ascii="Helvetica" w:eastAsia="Calibri" w:hAnsi="Helvetica" w:cs="Calibri"/>
          </w:rPr>
          <w:t>com</w:t>
        </w:r>
        <w:r w:rsidR="00CE388E" w:rsidRPr="00BE0037">
          <w:rPr>
            <w:rStyle w:val="Siuktni"/>
            <w:rFonts w:ascii="Helvetica" w:hAnsi="Helvetica" w:cs="Arial Hebrew Scholar"/>
          </w:rPr>
          <w:t>/</w:t>
        </w:r>
      </w:hyperlink>
    </w:p>
    <w:p w14:paraId="3DF8468E" w14:textId="4122E30C" w:rsidR="00CE388E" w:rsidRPr="00BE0037" w:rsidRDefault="00FD4164" w:rsidP="00FB23BB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</w:rPr>
      </w:pPr>
      <w:hyperlink r:id="rId57" w:history="1">
        <w:r w:rsidR="00337CC7" w:rsidRPr="00BE0037">
          <w:rPr>
            <w:rStyle w:val="Siuktni"/>
            <w:rFonts w:ascii="Helvetica" w:eastAsia="Calibri" w:hAnsi="Helvetica" w:cs="Calibri"/>
          </w:rPr>
          <w:t>http</w:t>
        </w:r>
        <w:r w:rsidR="00337CC7" w:rsidRPr="00BE0037">
          <w:rPr>
            <w:rStyle w:val="Siuktni"/>
            <w:rFonts w:ascii="Helvetica" w:hAnsi="Helvetica" w:cs="Arial Hebrew Scholar"/>
          </w:rPr>
          <w:t>://</w:t>
        </w:r>
        <w:r w:rsidR="00337CC7" w:rsidRPr="00BE0037">
          <w:rPr>
            <w:rStyle w:val="Siuktni"/>
            <w:rFonts w:ascii="Helvetica" w:eastAsia="Calibri" w:hAnsi="Helvetica" w:cs="Calibri"/>
          </w:rPr>
          <w:t>www</w:t>
        </w:r>
        <w:r w:rsidR="00337CC7" w:rsidRPr="00BE0037">
          <w:rPr>
            <w:rStyle w:val="Siuktni"/>
            <w:rFonts w:ascii="Helvetica" w:hAnsi="Helvetica" w:cs="Arial Hebrew Scholar"/>
          </w:rPr>
          <w:t>.</w:t>
        </w:r>
        <w:r w:rsidR="00337CC7" w:rsidRPr="00BE0037">
          <w:rPr>
            <w:rStyle w:val="Siuktni"/>
            <w:rFonts w:ascii="Helvetica" w:eastAsia="Calibri" w:hAnsi="Helvetica" w:cs="Calibri"/>
          </w:rPr>
          <w:t>freepik</w:t>
        </w:r>
        <w:r w:rsidR="00337CC7" w:rsidRPr="00BE0037">
          <w:rPr>
            <w:rStyle w:val="Siuktni"/>
            <w:rFonts w:ascii="Helvetica" w:hAnsi="Helvetica" w:cs="Arial Hebrew Scholar"/>
          </w:rPr>
          <w:t>.</w:t>
        </w:r>
        <w:r w:rsidR="00337CC7" w:rsidRPr="00BE0037">
          <w:rPr>
            <w:rStyle w:val="Siuktni"/>
            <w:rFonts w:ascii="Helvetica" w:eastAsia="Calibri" w:hAnsi="Helvetica" w:cs="Calibri"/>
          </w:rPr>
          <w:t>com</w:t>
        </w:r>
        <w:r w:rsidR="00337CC7" w:rsidRPr="00BE0037">
          <w:rPr>
            <w:rStyle w:val="Siuktni"/>
            <w:rFonts w:ascii="Helvetica" w:hAnsi="Helvetica" w:cs="Arial Hebrew Scholar"/>
          </w:rPr>
          <w:t>/</w:t>
        </w:r>
      </w:hyperlink>
    </w:p>
    <w:p w14:paraId="048689F4" w14:textId="1F1C415D" w:rsidR="00BF46D9" w:rsidRPr="00BE0037" w:rsidRDefault="00FD4164" w:rsidP="00FB23BB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</w:rPr>
      </w:pPr>
      <w:hyperlink r:id="rId58" w:history="1">
        <w:r w:rsidR="00BF46D9" w:rsidRPr="00BE0037">
          <w:rPr>
            <w:rStyle w:val="Siuktni"/>
            <w:rFonts w:ascii="Helvetica" w:eastAsia="Calibri" w:hAnsi="Helvetica" w:cs="Calibri"/>
          </w:rPr>
          <w:t>https</w:t>
        </w:r>
        <w:r w:rsidR="00BF46D9" w:rsidRPr="00BE0037">
          <w:rPr>
            <w:rStyle w:val="Siuktni"/>
            <w:rFonts w:ascii="Helvetica" w:hAnsi="Helvetica" w:cs="Arial Hebrew Scholar"/>
          </w:rPr>
          <w:t>://</w:t>
        </w:r>
        <w:r w:rsidR="00BF46D9" w:rsidRPr="00BE0037">
          <w:rPr>
            <w:rStyle w:val="Siuktni"/>
            <w:rFonts w:ascii="Helvetica" w:eastAsia="Calibri" w:hAnsi="Helvetica" w:cs="Calibri"/>
          </w:rPr>
          <w:t>www</w:t>
        </w:r>
        <w:r w:rsidR="00BF46D9" w:rsidRPr="00BE0037">
          <w:rPr>
            <w:rStyle w:val="Siuktni"/>
            <w:rFonts w:ascii="Helvetica" w:hAnsi="Helvetica" w:cs="Arial Hebrew Scholar"/>
          </w:rPr>
          <w:t>.</w:t>
        </w:r>
        <w:r w:rsidR="00BF46D9" w:rsidRPr="00BE0037">
          <w:rPr>
            <w:rStyle w:val="Siuktni"/>
            <w:rFonts w:ascii="Helvetica" w:eastAsia="Calibri" w:hAnsi="Helvetica" w:cs="Calibri"/>
          </w:rPr>
          <w:t>google</w:t>
        </w:r>
        <w:r w:rsidR="00BF46D9" w:rsidRPr="00BE0037">
          <w:rPr>
            <w:rStyle w:val="Siuktni"/>
            <w:rFonts w:ascii="Helvetica" w:hAnsi="Helvetica" w:cs="Arial Hebrew Scholar"/>
          </w:rPr>
          <w:t>.</w:t>
        </w:r>
        <w:r w:rsidR="00BF46D9" w:rsidRPr="00BE0037">
          <w:rPr>
            <w:rStyle w:val="Siuktni"/>
            <w:rFonts w:ascii="Helvetica" w:eastAsia="Calibri" w:hAnsi="Helvetica" w:cs="Calibri"/>
          </w:rPr>
          <w:t>com</w:t>
        </w:r>
        <w:r w:rsidR="00BF46D9" w:rsidRPr="00BE0037">
          <w:rPr>
            <w:rStyle w:val="Siuktni"/>
            <w:rFonts w:ascii="Helvetica" w:hAnsi="Helvetica" w:cs="Arial Hebrew Scholar"/>
          </w:rPr>
          <w:t>.</w:t>
        </w:r>
        <w:r w:rsidR="00BF46D9" w:rsidRPr="00BE0037">
          <w:rPr>
            <w:rStyle w:val="Siuktni"/>
            <w:rFonts w:ascii="Helvetica" w:eastAsia="Calibri" w:hAnsi="Helvetica" w:cs="Calibri"/>
          </w:rPr>
          <w:t>vn</w:t>
        </w:r>
        <w:r w:rsidR="00BF46D9" w:rsidRPr="00BE0037">
          <w:rPr>
            <w:rStyle w:val="Siuktni"/>
            <w:rFonts w:ascii="Helvetica" w:hAnsi="Helvetica" w:cs="Arial Hebrew Scholar"/>
          </w:rPr>
          <w:t>/?</w:t>
        </w:r>
        <w:r w:rsidR="00BF46D9" w:rsidRPr="00BE0037">
          <w:rPr>
            <w:rStyle w:val="Siuktni"/>
            <w:rFonts w:ascii="Helvetica" w:eastAsia="Calibri" w:hAnsi="Helvetica" w:cs="Calibri"/>
          </w:rPr>
          <w:t>gws_rd</w:t>
        </w:r>
        <w:r w:rsidR="00BF46D9" w:rsidRPr="00BE0037">
          <w:rPr>
            <w:rStyle w:val="Siuktni"/>
            <w:rFonts w:ascii="Helvetica" w:hAnsi="Helvetica" w:cs="Arial Hebrew Scholar"/>
          </w:rPr>
          <w:t>=</w:t>
        </w:r>
        <w:r w:rsidR="00BF46D9" w:rsidRPr="00BE0037">
          <w:rPr>
            <w:rStyle w:val="Siuktni"/>
            <w:rFonts w:ascii="Helvetica" w:eastAsia="Calibri" w:hAnsi="Helvetica" w:cs="Calibri"/>
          </w:rPr>
          <w:t>ssl</w:t>
        </w:r>
      </w:hyperlink>
    </w:p>
    <w:p w14:paraId="0C446872" w14:textId="12FDC588" w:rsidR="00BD2AF9" w:rsidRPr="00BE0037" w:rsidRDefault="2E623DC9" w:rsidP="2E623DC9">
      <w:pPr>
        <w:pStyle w:val="oancuaDanhsach"/>
        <w:numPr>
          <w:ilvl w:val="0"/>
          <w:numId w:val="18"/>
        </w:numPr>
        <w:spacing w:line="360" w:lineRule="auto"/>
        <w:ind w:left="0" w:firstLine="426"/>
        <w:jc w:val="both"/>
        <w:rPr>
          <w:rFonts w:ascii="Helvetica" w:hAnsi="Helvetica" w:cs="Arial Hebrew Scholar"/>
        </w:rPr>
      </w:pPr>
      <w:r w:rsidRPr="00BE0037">
        <w:rPr>
          <w:rFonts w:ascii="Helvetica" w:eastAsia="Calibri" w:hAnsi="Helvetica" w:cs="Calibri"/>
          <w:b/>
          <w:bCs/>
        </w:rPr>
        <w:t>Nguồn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sửa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lỗi</w:t>
      </w:r>
      <w:r w:rsidRPr="00BE0037">
        <w:rPr>
          <w:rFonts w:ascii="Helvetica" w:hAnsi="Helvetica" w:cs="Arial Hebrew Scholar"/>
          <w:b/>
          <w:bCs/>
        </w:rPr>
        <w:t xml:space="preserve">, </w:t>
      </w:r>
      <w:r w:rsidRPr="00BE0037">
        <w:rPr>
          <w:rFonts w:ascii="Helvetica" w:eastAsia="Calibri" w:hAnsi="Helvetica" w:cs="Calibri"/>
          <w:b/>
          <w:bCs/>
        </w:rPr>
        <w:t>debug</w:t>
      </w:r>
      <w:r w:rsidRPr="00BE0037">
        <w:rPr>
          <w:rFonts w:ascii="Helvetica" w:hAnsi="Helvetica" w:cs="Arial Hebrew Scholar"/>
          <w:b/>
          <w:bCs/>
        </w:rPr>
        <w:t>:</w:t>
      </w:r>
      <w:r w:rsidRPr="00BE0037">
        <w:rPr>
          <w:rFonts w:ascii="Helvetica" w:hAnsi="Helvetica" w:cs="Arial Hebrew Scholar"/>
        </w:rPr>
        <w:t xml:space="preserve"> </w:t>
      </w:r>
      <w:hyperlink r:id="rId59">
        <w:r w:rsidRPr="00BE0037">
          <w:rPr>
            <w:rStyle w:val="Siuktni"/>
            <w:rFonts w:ascii="Helvetica" w:eastAsia="Calibri" w:hAnsi="Helvetica" w:cs="Calibri"/>
          </w:rPr>
          <w:t>https</w:t>
        </w:r>
        <w:r w:rsidRPr="00BE0037">
          <w:rPr>
            <w:rStyle w:val="Siuktni"/>
            <w:rFonts w:ascii="Helvetica" w:hAnsi="Helvetica" w:cs="Arial Hebrew Scholar"/>
          </w:rPr>
          <w:t>://</w:t>
        </w:r>
        <w:r w:rsidRPr="00BE0037">
          <w:rPr>
            <w:rStyle w:val="Siuktni"/>
            <w:rFonts w:ascii="Helvetica" w:eastAsia="Calibri" w:hAnsi="Helvetica" w:cs="Calibri"/>
          </w:rPr>
          <w:t>stackoverflow</w:t>
        </w:r>
        <w:r w:rsidRPr="00BE0037">
          <w:rPr>
            <w:rStyle w:val="Siuktni"/>
            <w:rFonts w:ascii="Helvetica" w:hAnsi="Helvetica" w:cs="Arial Hebrew Scholar"/>
          </w:rPr>
          <w:t>.</w:t>
        </w:r>
        <w:r w:rsidRPr="00BE0037">
          <w:rPr>
            <w:rStyle w:val="Siuktni"/>
            <w:rFonts w:ascii="Helvetica" w:eastAsia="Calibri" w:hAnsi="Helvetica" w:cs="Calibri"/>
          </w:rPr>
          <w:t>com</w:t>
        </w:r>
        <w:r w:rsidRPr="00BE0037">
          <w:rPr>
            <w:rStyle w:val="Siuktni"/>
            <w:rFonts w:ascii="Helvetica" w:hAnsi="Helvetica" w:cs="Arial Hebrew Scholar"/>
          </w:rPr>
          <w:t>/</w:t>
        </w:r>
      </w:hyperlink>
    </w:p>
    <w:p w14:paraId="387457C1" w14:textId="77777777" w:rsidR="00443C11" w:rsidRPr="00BE0037" w:rsidRDefault="2E623DC9" w:rsidP="2E623DC9">
      <w:pPr>
        <w:pStyle w:val="oancuaDanhsach"/>
        <w:numPr>
          <w:ilvl w:val="0"/>
          <w:numId w:val="18"/>
        </w:numPr>
        <w:spacing w:line="360" w:lineRule="auto"/>
        <w:ind w:left="0" w:firstLine="426"/>
        <w:jc w:val="both"/>
        <w:rPr>
          <w:rFonts w:ascii="Helvetica" w:hAnsi="Helvetica" w:cs="Arial Hebrew Scholar"/>
          <w:b/>
          <w:bCs/>
        </w:rPr>
      </w:pPr>
      <w:r w:rsidRPr="00BE0037">
        <w:rPr>
          <w:rFonts w:ascii="Helvetica" w:eastAsia="Calibri" w:hAnsi="Helvetica" w:cs="Calibri"/>
          <w:b/>
          <w:bCs/>
        </w:rPr>
        <w:t>Tham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khảo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C</w:t>
      </w:r>
      <w:r w:rsidRPr="00BE0037">
        <w:rPr>
          <w:rFonts w:ascii="Helvetica" w:hAnsi="Helvetica" w:cs="Arial Hebrew Scholar"/>
          <w:b/>
          <w:bCs/>
        </w:rPr>
        <w:t xml:space="preserve">#: </w:t>
      </w:r>
    </w:p>
    <w:p w14:paraId="4BEB5639" w14:textId="3D55290B" w:rsidR="00443C11" w:rsidRPr="00BE0037" w:rsidRDefault="00FD4164" w:rsidP="0DB8B4BF">
      <w:pPr>
        <w:pStyle w:val="oancuaDanhsach"/>
        <w:spacing w:line="360" w:lineRule="auto"/>
        <w:ind w:left="0" w:firstLine="426"/>
        <w:jc w:val="both"/>
        <w:rPr>
          <w:rFonts w:ascii="Helvetica" w:hAnsi="Helvetica" w:cs="Arial Hebrew Scholar"/>
        </w:rPr>
      </w:pPr>
      <w:hyperlink r:id="rId60">
        <w:r w:rsidR="0DB8B4BF" w:rsidRPr="00BE0037">
          <w:rPr>
            <w:rStyle w:val="Siuktni"/>
            <w:rFonts w:ascii="Helvetica" w:eastAsia="Calibri" w:hAnsi="Helvetica" w:cs="Calibri"/>
          </w:rPr>
          <w:t>https</w:t>
        </w:r>
        <w:r w:rsidR="0DB8B4BF" w:rsidRPr="00BE0037">
          <w:rPr>
            <w:rStyle w:val="Siuktni"/>
            <w:rFonts w:ascii="Helvetica" w:hAnsi="Helvetica" w:cs="Arial Hebrew Scholar"/>
          </w:rPr>
          <w:t>://</w:t>
        </w:r>
        <w:r w:rsidR="0DB8B4BF" w:rsidRPr="00BE0037">
          <w:rPr>
            <w:rStyle w:val="Siuktni"/>
            <w:rFonts w:ascii="Helvetica" w:eastAsia="Calibri" w:hAnsi="Helvetica" w:cs="Calibri"/>
          </w:rPr>
          <w:t>msdn</w:t>
        </w:r>
        <w:r w:rsidR="0DB8B4BF" w:rsidRPr="00BE0037">
          <w:rPr>
            <w:rStyle w:val="Siuktni"/>
            <w:rFonts w:ascii="Helvetica" w:hAnsi="Helvetica" w:cs="Arial Hebrew Scholar"/>
          </w:rPr>
          <w:t>.</w:t>
        </w:r>
        <w:r w:rsidR="0DB8B4BF" w:rsidRPr="00BE0037">
          <w:rPr>
            <w:rStyle w:val="Siuktni"/>
            <w:rFonts w:ascii="Helvetica" w:eastAsia="Calibri" w:hAnsi="Helvetica" w:cs="Calibri"/>
          </w:rPr>
          <w:t>microsoft</w:t>
        </w:r>
        <w:r w:rsidR="0DB8B4BF" w:rsidRPr="00BE0037">
          <w:rPr>
            <w:rStyle w:val="Siuktni"/>
            <w:rFonts w:ascii="Helvetica" w:hAnsi="Helvetica" w:cs="Arial Hebrew Scholar"/>
          </w:rPr>
          <w:t>.</w:t>
        </w:r>
        <w:r w:rsidR="0DB8B4BF" w:rsidRPr="00BE0037">
          <w:rPr>
            <w:rStyle w:val="Siuktni"/>
            <w:rFonts w:ascii="Helvetica" w:eastAsia="Calibri" w:hAnsi="Helvetica" w:cs="Calibri"/>
          </w:rPr>
          <w:t>com</w:t>
        </w:r>
        <w:r w:rsidR="0DB8B4BF" w:rsidRPr="00BE0037">
          <w:rPr>
            <w:rStyle w:val="Siuktni"/>
            <w:rFonts w:ascii="Helvetica" w:hAnsi="Helvetica" w:cs="Arial Hebrew Scholar"/>
          </w:rPr>
          <w:t>/</w:t>
        </w:r>
        <w:r w:rsidR="0DB8B4BF" w:rsidRPr="00BE0037">
          <w:rPr>
            <w:rStyle w:val="Siuktni"/>
            <w:rFonts w:ascii="Helvetica" w:eastAsia="Calibri" w:hAnsi="Helvetica" w:cs="Calibri"/>
          </w:rPr>
          <w:t>en</w:t>
        </w:r>
        <w:r w:rsidR="0DB8B4BF" w:rsidRPr="00BE0037">
          <w:rPr>
            <w:rStyle w:val="Siuktni"/>
            <w:rFonts w:ascii="Helvetica" w:hAnsi="Helvetica" w:cs="Arial Hebrew Scholar"/>
          </w:rPr>
          <w:t>-</w:t>
        </w:r>
        <w:r w:rsidR="0DB8B4BF" w:rsidRPr="00BE0037">
          <w:rPr>
            <w:rStyle w:val="Siuktni"/>
            <w:rFonts w:ascii="Helvetica" w:eastAsia="Calibri" w:hAnsi="Helvetica" w:cs="Calibri"/>
          </w:rPr>
          <w:t>us</w:t>
        </w:r>
        <w:r w:rsidR="0DB8B4BF" w:rsidRPr="00BE0037">
          <w:rPr>
            <w:rStyle w:val="Siuktni"/>
            <w:rFonts w:ascii="Helvetica" w:hAnsi="Helvetica" w:cs="Arial Hebrew Scholar"/>
          </w:rPr>
          <w:t>/</w:t>
        </w:r>
        <w:r w:rsidR="0DB8B4BF" w:rsidRPr="00BE0037">
          <w:rPr>
            <w:rStyle w:val="Siuktni"/>
            <w:rFonts w:ascii="Helvetica" w:eastAsia="Calibri" w:hAnsi="Helvetica" w:cs="Calibri"/>
          </w:rPr>
          <w:t>library</w:t>
        </w:r>
        <w:r w:rsidR="0DB8B4BF" w:rsidRPr="00BE0037">
          <w:rPr>
            <w:rStyle w:val="Siuktni"/>
            <w:rFonts w:ascii="Helvetica" w:hAnsi="Helvetica" w:cs="Arial Hebrew Scholar"/>
          </w:rPr>
          <w:t>/618</w:t>
        </w:r>
        <w:r w:rsidR="0DB8B4BF" w:rsidRPr="00BE0037">
          <w:rPr>
            <w:rStyle w:val="Siuktni"/>
            <w:rFonts w:ascii="Helvetica" w:eastAsia="Calibri" w:hAnsi="Helvetica" w:cs="Calibri"/>
          </w:rPr>
          <w:t>ayhy</w:t>
        </w:r>
        <w:r w:rsidR="0DB8B4BF" w:rsidRPr="00BE0037">
          <w:rPr>
            <w:rStyle w:val="Siuktni"/>
            <w:rFonts w:ascii="Helvetica" w:hAnsi="Helvetica" w:cs="Arial Hebrew Scholar"/>
          </w:rPr>
          <w:t>6(</w:t>
        </w:r>
        <w:r w:rsidR="0DB8B4BF" w:rsidRPr="00BE0037">
          <w:rPr>
            <w:rStyle w:val="Siuktni"/>
            <w:rFonts w:ascii="Helvetica" w:eastAsia="Calibri" w:hAnsi="Helvetica" w:cs="Calibri"/>
          </w:rPr>
          <w:t>v</w:t>
        </w:r>
        <w:r w:rsidR="0DB8B4BF" w:rsidRPr="00BE0037">
          <w:rPr>
            <w:rStyle w:val="Siuktni"/>
            <w:rFonts w:ascii="Helvetica" w:hAnsi="Helvetica" w:cs="Arial Hebrew Scholar"/>
          </w:rPr>
          <w:t>=</w:t>
        </w:r>
        <w:r w:rsidR="0DB8B4BF" w:rsidRPr="00BE0037">
          <w:rPr>
            <w:rStyle w:val="Siuktni"/>
            <w:rFonts w:ascii="Helvetica" w:eastAsia="Calibri" w:hAnsi="Helvetica" w:cs="Calibri"/>
          </w:rPr>
          <w:t>vs</w:t>
        </w:r>
        <w:r w:rsidR="0DB8B4BF" w:rsidRPr="00BE0037">
          <w:rPr>
            <w:rStyle w:val="Siuktni"/>
            <w:rFonts w:ascii="Helvetica" w:hAnsi="Helvetica" w:cs="Arial Hebrew Scholar"/>
          </w:rPr>
          <w:t>.90).</w:t>
        </w:r>
        <w:r w:rsidR="0DB8B4BF" w:rsidRPr="00BE0037">
          <w:rPr>
            <w:rStyle w:val="Siuktni"/>
            <w:rFonts w:ascii="Helvetica" w:eastAsia="Calibri" w:hAnsi="Helvetica" w:cs="Calibri"/>
          </w:rPr>
          <w:t>aspx</w:t>
        </w:r>
      </w:hyperlink>
    </w:p>
    <w:p w14:paraId="2563F26C" w14:textId="4589DC9D" w:rsidR="00A95720" w:rsidRPr="00BE0037" w:rsidRDefault="2E623DC9" w:rsidP="2E623DC9">
      <w:pPr>
        <w:spacing w:before="0" w:after="0" w:line="360" w:lineRule="auto"/>
        <w:ind w:firstLine="426"/>
        <w:jc w:val="both"/>
        <w:rPr>
          <w:rFonts w:ascii="Helvetica" w:hAnsi="Helvetica" w:cs="Arial Hebrew Scholar"/>
          <w:b/>
          <w:bCs/>
        </w:rPr>
      </w:pPr>
      <w:r w:rsidRPr="00BE0037">
        <w:rPr>
          <w:rFonts w:ascii="Helvetica" w:hAnsi="Helvetica" w:cs="Arial Hebrew Scholar"/>
          <w:b/>
          <w:bCs/>
        </w:rPr>
        <w:t>7.</w:t>
      </w:r>
      <w:r w:rsidRPr="00BE0037">
        <w:rPr>
          <w:rFonts w:ascii="Helvetica" w:eastAsia="Calibri" w:hAnsi="Helvetica" w:cs="Calibri"/>
          <w:b/>
          <w:bCs/>
        </w:rPr>
        <w:t>Ứng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dụng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cờ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vua</w:t>
      </w:r>
      <w:r w:rsidRPr="00BE0037">
        <w:rPr>
          <w:rFonts w:ascii="Helvetica" w:hAnsi="Helvetica" w:cs="Arial Hebrew Scholar"/>
          <w:b/>
          <w:bCs/>
        </w:rPr>
        <w:t>:</w:t>
      </w:r>
      <w:r w:rsidRPr="00BE0037">
        <w:rPr>
          <w:rFonts w:ascii="Helvetica" w:hAnsi="Helvetica" w:cs="Arial Hebrew Scholar"/>
        </w:rPr>
        <w:t xml:space="preserve"> </w:t>
      </w:r>
      <w:hyperlink r:id="rId61">
        <w:r w:rsidRPr="00BE0037">
          <w:rPr>
            <w:rStyle w:val="Siuktni"/>
            <w:rFonts w:ascii="Helvetica" w:eastAsia="Calibri" w:hAnsi="Helvetica" w:cs="Calibri"/>
          </w:rPr>
          <w:t>http</w:t>
        </w:r>
        <w:r w:rsidRPr="00BE0037">
          <w:rPr>
            <w:rStyle w:val="Siuktni"/>
            <w:rFonts w:ascii="Helvetica" w:hAnsi="Helvetica" w:cs="Arial Hebrew Scholar"/>
          </w:rPr>
          <w:t>://</w:t>
        </w:r>
        <w:r w:rsidRPr="00BE0037">
          <w:rPr>
            <w:rStyle w:val="Siuktni"/>
            <w:rFonts w:ascii="Helvetica" w:eastAsia="Calibri" w:hAnsi="Helvetica" w:cs="Calibri"/>
          </w:rPr>
          <w:t>www</w:t>
        </w:r>
        <w:r w:rsidRPr="00BE0037">
          <w:rPr>
            <w:rStyle w:val="Siuktni"/>
            <w:rFonts w:ascii="Helvetica" w:hAnsi="Helvetica" w:cs="Arial Hebrew Scholar"/>
          </w:rPr>
          <w:t>.</w:t>
        </w:r>
        <w:r w:rsidRPr="00BE0037">
          <w:rPr>
            <w:rStyle w:val="Siuktni"/>
            <w:rFonts w:ascii="Helvetica" w:eastAsia="Calibri" w:hAnsi="Helvetica" w:cs="Calibri"/>
          </w:rPr>
          <w:t>action</w:t>
        </w:r>
        <w:r w:rsidRPr="00BE0037">
          <w:rPr>
            <w:rStyle w:val="Siuktni"/>
            <w:rFonts w:ascii="Helvetica" w:hAnsi="Helvetica" w:cs="Arial Hebrew Scholar"/>
          </w:rPr>
          <w:t>.</w:t>
        </w:r>
        <w:r w:rsidRPr="00BE0037">
          <w:rPr>
            <w:rStyle w:val="Siuktni"/>
            <w:rFonts w:ascii="Helvetica" w:eastAsia="Calibri" w:hAnsi="Helvetica" w:cs="Calibri"/>
          </w:rPr>
          <w:t>vn</w:t>
        </w:r>
        <w:r w:rsidRPr="00BE0037">
          <w:rPr>
            <w:rStyle w:val="Siuktni"/>
            <w:rFonts w:ascii="Helvetica" w:hAnsi="Helvetica" w:cs="Arial Hebrew Scholar"/>
          </w:rPr>
          <w:t>/</w:t>
        </w:r>
        <w:r w:rsidRPr="00BE0037">
          <w:rPr>
            <w:rStyle w:val="Siuktni"/>
            <w:rFonts w:ascii="Helvetica" w:eastAsia="Calibri" w:hAnsi="Helvetica" w:cs="Calibri"/>
          </w:rPr>
          <w:t>author</w:t>
        </w:r>
        <w:r w:rsidRPr="00BE0037">
          <w:rPr>
            <w:rStyle w:val="Siuktni"/>
            <w:rFonts w:ascii="Helvetica" w:hAnsi="Helvetica" w:cs="Arial Hebrew Scholar"/>
          </w:rPr>
          <w:t>/</w:t>
        </w:r>
        <w:r w:rsidRPr="00BE0037">
          <w:rPr>
            <w:rStyle w:val="Siuktni"/>
            <w:rFonts w:ascii="Helvetica" w:eastAsia="Calibri" w:hAnsi="Helvetica" w:cs="Calibri"/>
          </w:rPr>
          <w:t>action</w:t>
        </w:r>
        <w:r w:rsidRPr="00BE0037">
          <w:rPr>
            <w:rStyle w:val="Siuktni"/>
            <w:rFonts w:ascii="Helvetica" w:hAnsi="Helvetica" w:cs="Arial Hebrew Scholar"/>
          </w:rPr>
          <w:t>/</w:t>
        </w:r>
        <w:r w:rsidRPr="00BE0037">
          <w:rPr>
            <w:rStyle w:val="Siuktni"/>
            <w:rFonts w:ascii="Helvetica" w:eastAsia="Calibri" w:hAnsi="Helvetica" w:cs="Calibri"/>
          </w:rPr>
          <w:t>page</w:t>
        </w:r>
        <w:r w:rsidRPr="00BE0037">
          <w:rPr>
            <w:rStyle w:val="Siuktni"/>
            <w:rFonts w:ascii="Helvetica" w:hAnsi="Helvetica" w:cs="Arial Hebrew Scholar"/>
          </w:rPr>
          <w:t>/234/</w:t>
        </w:r>
      </w:hyperlink>
    </w:p>
    <w:p w14:paraId="45A731DE" w14:textId="59D9A55E" w:rsidR="00BE0037" w:rsidRPr="00BE0037" w:rsidRDefault="2E623DC9" w:rsidP="00BE0037">
      <w:pPr>
        <w:pStyle w:val="oancuaDanhsach"/>
        <w:spacing w:line="360" w:lineRule="auto"/>
        <w:ind w:left="0" w:firstLine="426"/>
        <w:rPr>
          <w:rFonts w:ascii="Helvetica" w:hAnsi="Helvetica" w:cs="Arial Hebrew Scholar"/>
          <w:b/>
          <w:bCs/>
        </w:rPr>
      </w:pPr>
      <w:r w:rsidRPr="00BE0037">
        <w:rPr>
          <w:rFonts w:ascii="Helvetica" w:eastAsia="Calibri" w:hAnsi="Helvetica" w:cs="Calibri"/>
          <w:b/>
          <w:bCs/>
        </w:rPr>
        <w:t>Tài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liệu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tham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khảo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từ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thư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viện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Trường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Đại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học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Công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Nghệ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Thông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Tin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và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Đại</w:t>
      </w:r>
      <w:r w:rsidRPr="00BE0037">
        <w:rPr>
          <w:rFonts w:ascii="Helvetica" w:hAnsi="Helvetica" w:cs="Arial Hebrew Scholar"/>
          <w:b/>
          <w:bCs/>
        </w:rPr>
        <w:t xml:space="preserve"> </w:t>
      </w:r>
      <w:r w:rsidRPr="00BE0037">
        <w:rPr>
          <w:rFonts w:ascii="Helvetica" w:eastAsia="Calibri" w:hAnsi="Helvetica" w:cs="Calibri"/>
          <w:b/>
          <w:bCs/>
        </w:rPr>
        <w:t>học</w:t>
      </w:r>
    </w:p>
    <w:p w14:paraId="2B662239" w14:textId="4D0F0256" w:rsidR="004E1E05" w:rsidRPr="00BE0037" w:rsidRDefault="004E1E05" w:rsidP="2E623DC9">
      <w:pPr>
        <w:pStyle w:val="oancuaDanhsach"/>
        <w:numPr>
          <w:ilvl w:val="0"/>
          <w:numId w:val="17"/>
        </w:numPr>
        <w:spacing w:line="360" w:lineRule="auto"/>
        <w:ind w:left="567" w:hanging="567"/>
        <w:jc w:val="both"/>
        <w:rPr>
          <w:rFonts w:ascii="Helvetica" w:hAnsi="Helvetica" w:cs="Arial Hebrew Scholar"/>
          <w:b/>
          <w:bCs/>
        </w:rPr>
      </w:pPr>
    </w:p>
    <w:sectPr w:rsidR="004E1E05" w:rsidRPr="00BE0037" w:rsidSect="00BE0037">
      <w:headerReference w:type="default" r:id="rId62"/>
      <w:footerReference w:type="default" r:id="rId63"/>
      <w:footerReference w:type="first" r:id="rId64"/>
      <w:pgSz w:w="11906" w:h="16838" w:code="9"/>
      <w:pgMar w:top="1440" w:right="1440" w:bottom="1440" w:left="1440" w:header="720" w:footer="720" w:gutter="0"/>
      <w:pgBorders w:display="firstPage">
        <w:top w:val="twistedLines2" w:sz="18" w:space="1" w:color="auto"/>
        <w:left w:val="twistedLines2" w:sz="18" w:space="4" w:color="auto"/>
        <w:bottom w:val="twistedLines2" w:sz="18" w:space="1" w:color="auto"/>
        <w:right w:val="twistedLines2" w:sz="18" w:space="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DB6AC7" w14:textId="77777777" w:rsidR="00FD4164" w:rsidRDefault="00FD4164" w:rsidP="009145D5">
      <w:pPr>
        <w:spacing w:before="0" w:after="0" w:line="240" w:lineRule="auto"/>
      </w:pPr>
      <w:r>
        <w:separator/>
      </w:r>
    </w:p>
  </w:endnote>
  <w:endnote w:type="continuationSeparator" w:id="0">
    <w:p w14:paraId="5EDC1D6F" w14:textId="77777777" w:rsidR="00FD4164" w:rsidRDefault="00FD4164" w:rsidP="009145D5">
      <w:pPr>
        <w:spacing w:before="0" w:after="0" w:line="240" w:lineRule="auto"/>
      </w:pPr>
      <w:r>
        <w:continuationSeparator/>
      </w:r>
    </w:p>
  </w:endnote>
  <w:endnote w:type="continuationNotice" w:id="1">
    <w:p w14:paraId="7940F651" w14:textId="77777777" w:rsidR="00FD4164" w:rsidRDefault="00FD4164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Hebrew Scholar">
    <w:charset w:val="B1"/>
    <w:family w:val="auto"/>
    <w:pitch w:val="variable"/>
    <w:sig w:usb0="80000843" w:usb1="40002002" w:usb2="00000000" w:usb3="00000000" w:csb0="0000002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9537654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4A70406A" w14:textId="2A9B39DB" w:rsidR="002B7DFC" w:rsidRPr="004277E3" w:rsidRDefault="002B7DFC">
        <w:pPr>
          <w:pStyle w:val="Chntrang"/>
          <w:jc w:val="center"/>
          <w:rPr>
            <w:rFonts w:ascii="Times New Roman" w:hAnsi="Times New Roman" w:cs="Times New Roman"/>
          </w:rPr>
        </w:pPr>
        <w:r w:rsidRPr="004277E3">
          <w:rPr>
            <w:rFonts w:ascii="Times New Roman" w:hAnsi="Times New Roman" w:cs="Times New Roman"/>
          </w:rPr>
          <w:fldChar w:fldCharType="begin"/>
        </w:r>
        <w:r w:rsidRPr="009145D5">
          <w:rPr>
            <w:rFonts w:ascii="Times New Roman" w:hAnsi="Times New Roman" w:cs="Times New Roman"/>
            <w:sz w:val="30"/>
            <w:szCs w:val="30"/>
          </w:rPr>
          <w:instrText xml:space="preserve"> PAGE   \* MERGEFORMAT </w:instrText>
        </w:r>
        <w:r w:rsidRPr="004277E3">
          <w:rPr>
            <w:rFonts w:ascii="Times New Roman" w:hAnsi="Times New Roman" w:cs="Times New Roman"/>
          </w:rPr>
          <w:fldChar w:fldCharType="separate"/>
        </w:r>
        <w:r w:rsidR="00BE0037">
          <w:rPr>
            <w:rFonts w:ascii="Times New Roman" w:hAnsi="Times New Roman" w:cs="Times New Roman"/>
            <w:noProof/>
            <w:sz w:val="30"/>
            <w:szCs w:val="30"/>
          </w:rPr>
          <w:t>40</w:t>
        </w:r>
        <w:r w:rsidRPr="004277E3">
          <w:rPr>
            <w:rFonts w:ascii="Times New Roman" w:hAnsi="Times New Roman" w:cs="Times New Roman"/>
          </w:rPr>
          <w:fldChar w:fldCharType="end"/>
        </w:r>
      </w:p>
    </w:sdtContent>
  </w:sdt>
  <w:p w14:paraId="4F59B29F" w14:textId="77777777" w:rsidR="002B7DFC" w:rsidRDefault="002B7DFC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A18F4A" w14:textId="280B5922" w:rsidR="002B7DFC" w:rsidRPr="009145D5" w:rsidRDefault="002B7DFC" w:rsidP="2E623DC9">
    <w:pPr>
      <w:pStyle w:val="Chntrang"/>
      <w:jc w:val="center"/>
      <w:rPr>
        <w:rFonts w:ascii="Times New Roman" w:hAnsi="Times New Roman" w:cs="Times New Roman"/>
        <w:i/>
        <w:iCs/>
        <w:sz w:val="30"/>
        <w:szCs w:val="30"/>
      </w:rPr>
    </w:pPr>
    <w:r w:rsidRPr="2E623DC9">
      <w:rPr>
        <w:rFonts w:ascii="Times New Roman" w:hAnsi="Times New Roman" w:cs="Times New Roman"/>
        <w:i/>
        <w:iCs/>
        <w:sz w:val="30"/>
        <w:szCs w:val="30"/>
      </w:rPr>
      <w:t>Tp. Hồ Chí Minh, ngày 28 tháng 06 năm 2017</w:t>
    </w:r>
  </w:p>
  <w:p w14:paraId="2883BAF5" w14:textId="77777777" w:rsidR="002B7DFC" w:rsidRDefault="002B7DFC" w:rsidP="009145D5">
    <w:pPr>
      <w:pStyle w:val="Chntrang"/>
    </w:pPr>
  </w:p>
  <w:p w14:paraId="04B0F3DB" w14:textId="77777777" w:rsidR="002B7DFC" w:rsidRDefault="002B7DFC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2EA07C" w14:textId="77777777" w:rsidR="00FD4164" w:rsidRDefault="00FD4164" w:rsidP="009145D5">
      <w:pPr>
        <w:spacing w:before="0" w:after="0" w:line="240" w:lineRule="auto"/>
      </w:pPr>
      <w:r>
        <w:separator/>
      </w:r>
    </w:p>
  </w:footnote>
  <w:footnote w:type="continuationSeparator" w:id="0">
    <w:p w14:paraId="637DF70E" w14:textId="77777777" w:rsidR="00FD4164" w:rsidRDefault="00FD4164" w:rsidP="009145D5">
      <w:pPr>
        <w:spacing w:before="0" w:after="0" w:line="240" w:lineRule="auto"/>
      </w:pPr>
      <w:r>
        <w:continuationSeparator/>
      </w:r>
    </w:p>
  </w:footnote>
  <w:footnote w:type="continuationNotice" w:id="1">
    <w:p w14:paraId="108C6F16" w14:textId="77777777" w:rsidR="00FD4164" w:rsidRDefault="00FD4164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15A361" w14:textId="77777777" w:rsidR="002B7DFC" w:rsidRPr="004277E3" w:rsidRDefault="002B7DFC" w:rsidP="2E623DC9">
    <w:pPr>
      <w:pStyle w:val="utrang"/>
      <w:rPr>
        <w:rFonts w:ascii="Times New Roman" w:hAnsi="Times New Roman" w:cs="Times New Roman"/>
        <w:i/>
        <w:iCs/>
      </w:rPr>
    </w:pPr>
    <w:r w:rsidRPr="2E623DC9">
      <w:rPr>
        <w:rFonts w:ascii="Times New Roman" w:hAnsi="Times New Roman" w:cs="Times New Roman"/>
        <w:i/>
        <w:iCs/>
      </w:rPr>
      <w:t>Báo cáo đồ án môn Trí tuệ Nhân tạo: Cờ Vua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E73C5"/>
    <w:multiLevelType w:val="multilevel"/>
    <w:tmpl w:val="40D8F190"/>
    <w:lvl w:ilvl="0">
      <w:start w:val="5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3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5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3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75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3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995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73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152" w:hanging="1800"/>
      </w:pPr>
      <w:rPr>
        <w:rFonts w:hint="default"/>
      </w:rPr>
    </w:lvl>
  </w:abstractNum>
  <w:abstractNum w:abstractNumId="1" w15:restartNumberingAfterBreak="0">
    <w:nsid w:val="04D055F4"/>
    <w:multiLevelType w:val="hybridMultilevel"/>
    <w:tmpl w:val="54FE2C9E"/>
    <w:lvl w:ilvl="0" w:tplc="FFFFFFFF">
      <w:numFmt w:val="bullet"/>
      <w:lvlText w:val="-"/>
      <w:lvlJc w:val="left"/>
      <w:pPr>
        <w:ind w:left="1440" w:hanging="360"/>
      </w:pPr>
      <w:rPr>
        <w:rFonts w:ascii="Times New Roman" w:hAnsi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6092634"/>
    <w:multiLevelType w:val="hybridMultilevel"/>
    <w:tmpl w:val="9A6CB44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F319F5"/>
    <w:multiLevelType w:val="hybridMultilevel"/>
    <w:tmpl w:val="282214CC"/>
    <w:lvl w:ilvl="0" w:tplc="13F4CA3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A62772"/>
    <w:multiLevelType w:val="hybridMultilevel"/>
    <w:tmpl w:val="E460F270"/>
    <w:lvl w:ilvl="0" w:tplc="FFFFFFFF">
      <w:numFmt w:val="bullet"/>
      <w:lvlText w:val="-"/>
      <w:lvlJc w:val="left"/>
      <w:pPr>
        <w:ind w:left="144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3FA783D"/>
    <w:multiLevelType w:val="hybridMultilevel"/>
    <w:tmpl w:val="24A6668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8830F9"/>
    <w:multiLevelType w:val="hybridMultilevel"/>
    <w:tmpl w:val="55C03DEE"/>
    <w:lvl w:ilvl="0" w:tplc="D3167842">
      <w:start w:val="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2F180E"/>
    <w:multiLevelType w:val="multilevel"/>
    <w:tmpl w:val="3EDE49EC"/>
    <w:lvl w:ilvl="0">
      <w:start w:val="2"/>
      <w:numFmt w:val="decimal"/>
      <w:lvlText w:val="%1."/>
      <w:lvlJc w:val="left"/>
      <w:pPr>
        <w:ind w:left="390" w:hanging="390"/>
      </w:pPr>
      <w:rPr>
        <w:rFonts w:asciiTheme="minorHAnsi" w:hAnsiTheme="minorHAnsi" w:cstheme="minorBidi" w:hint="default"/>
        <w:b w:val="0"/>
      </w:rPr>
    </w:lvl>
    <w:lvl w:ilvl="1">
      <w:start w:val="1"/>
      <w:numFmt w:val="decimal"/>
      <w:lvlText w:val="%1.%2."/>
      <w:lvlJc w:val="left"/>
      <w:pPr>
        <w:ind w:left="796" w:hanging="720"/>
      </w:pPr>
      <w:rPr>
        <w:rFonts w:ascii="Times New Roman" w:hAnsi="Times New Roman" w:cs="Times New Roman" w:hint="default"/>
        <w:b/>
      </w:rPr>
    </w:lvl>
    <w:lvl w:ilvl="2">
      <w:start w:val="1"/>
      <w:numFmt w:val="decimal"/>
      <w:lvlText w:val="%1.%2.%3."/>
      <w:lvlJc w:val="left"/>
      <w:pPr>
        <w:ind w:left="872" w:hanging="720"/>
      </w:pPr>
      <w:rPr>
        <w:rFonts w:asciiTheme="minorHAnsi" w:hAnsiTheme="minorHAnsi" w:cstheme="minorBidi" w:hint="default"/>
        <w:b w:val="0"/>
      </w:rPr>
    </w:lvl>
    <w:lvl w:ilvl="3">
      <w:start w:val="1"/>
      <w:numFmt w:val="decimal"/>
      <w:lvlText w:val="%1.%2.%3.%4."/>
      <w:lvlJc w:val="left"/>
      <w:pPr>
        <w:ind w:left="1308" w:hanging="1080"/>
      </w:pPr>
      <w:rPr>
        <w:rFonts w:asciiTheme="minorHAnsi" w:hAnsiTheme="minorHAnsi" w:cstheme="minorBidi" w:hint="default"/>
        <w:b w:val="0"/>
      </w:rPr>
    </w:lvl>
    <w:lvl w:ilvl="4">
      <w:start w:val="1"/>
      <w:numFmt w:val="decimal"/>
      <w:lvlText w:val="%1.%2.%3.%4.%5."/>
      <w:lvlJc w:val="left"/>
      <w:pPr>
        <w:ind w:left="1384" w:hanging="1080"/>
      </w:pPr>
      <w:rPr>
        <w:rFonts w:asciiTheme="minorHAnsi" w:hAnsiTheme="minorHAnsi" w:cstheme="minorBidi" w:hint="default"/>
        <w:b w:val="0"/>
      </w:rPr>
    </w:lvl>
    <w:lvl w:ilvl="5">
      <w:start w:val="1"/>
      <w:numFmt w:val="decimal"/>
      <w:lvlText w:val="%1.%2.%3.%4.%5.%6."/>
      <w:lvlJc w:val="left"/>
      <w:pPr>
        <w:ind w:left="1820" w:hanging="1440"/>
      </w:pPr>
      <w:rPr>
        <w:rFonts w:asciiTheme="minorHAnsi" w:hAnsiTheme="minorHAnsi" w:cstheme="minorBidi" w:hint="default"/>
        <w:b w:val="0"/>
      </w:rPr>
    </w:lvl>
    <w:lvl w:ilvl="6">
      <w:start w:val="1"/>
      <w:numFmt w:val="decimal"/>
      <w:lvlText w:val="%1.%2.%3.%4.%5.%6.%7."/>
      <w:lvlJc w:val="left"/>
      <w:pPr>
        <w:ind w:left="1896" w:hanging="1440"/>
      </w:pPr>
      <w:rPr>
        <w:rFonts w:asciiTheme="minorHAnsi" w:hAnsiTheme="minorHAnsi" w:cstheme="minorBidi" w:hint="default"/>
        <w:b w:val="0"/>
      </w:rPr>
    </w:lvl>
    <w:lvl w:ilvl="7">
      <w:start w:val="1"/>
      <w:numFmt w:val="decimal"/>
      <w:lvlText w:val="%1.%2.%3.%4.%5.%6.%7.%8."/>
      <w:lvlJc w:val="left"/>
      <w:pPr>
        <w:ind w:left="2332" w:hanging="1800"/>
      </w:pPr>
      <w:rPr>
        <w:rFonts w:asciiTheme="minorHAnsi" w:hAnsiTheme="minorHAnsi" w:cstheme="minorBidi" w:hint="default"/>
        <w:b w:val="0"/>
      </w:rPr>
    </w:lvl>
    <w:lvl w:ilvl="8">
      <w:start w:val="1"/>
      <w:numFmt w:val="decimal"/>
      <w:lvlText w:val="%1.%2.%3.%4.%5.%6.%7.%8.%9."/>
      <w:lvlJc w:val="left"/>
      <w:pPr>
        <w:ind w:left="2408" w:hanging="1800"/>
      </w:pPr>
      <w:rPr>
        <w:rFonts w:asciiTheme="minorHAnsi" w:hAnsiTheme="minorHAnsi" w:cstheme="minorBidi" w:hint="default"/>
        <w:b w:val="0"/>
      </w:rPr>
    </w:lvl>
  </w:abstractNum>
  <w:abstractNum w:abstractNumId="8" w15:restartNumberingAfterBreak="0">
    <w:nsid w:val="33BD0666"/>
    <w:multiLevelType w:val="hybridMultilevel"/>
    <w:tmpl w:val="86B44BE8"/>
    <w:lvl w:ilvl="0" w:tplc="FFFFFFFF">
      <w:numFmt w:val="bullet"/>
      <w:lvlText w:val="-"/>
      <w:lvlJc w:val="left"/>
      <w:pPr>
        <w:ind w:left="1004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3BEF0DF0"/>
    <w:multiLevelType w:val="multilevel"/>
    <w:tmpl w:val="91F4B098"/>
    <w:lvl w:ilvl="0">
      <w:start w:val="1"/>
      <w:numFmt w:val="upperRoman"/>
      <w:lvlText w:val="%1."/>
      <w:lvlJc w:val="left"/>
      <w:pPr>
        <w:ind w:left="436" w:hanging="72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948" w:hanging="720"/>
      </w:pPr>
      <w:rPr>
        <w:rFonts w:asciiTheme="minorHAnsi" w:eastAsiaTheme="minorEastAsia" w:hAnsiTheme="minorHAnsi" w:cstheme="minorBidi" w:hint="default"/>
        <w:b/>
      </w:rPr>
    </w:lvl>
    <w:lvl w:ilvl="2">
      <w:start w:val="1"/>
      <w:numFmt w:val="decimal"/>
      <w:isLgl/>
      <w:lvlText w:val="%1.%2.%3."/>
      <w:lvlJc w:val="left"/>
      <w:pPr>
        <w:ind w:left="1460" w:hanging="720"/>
      </w:pPr>
      <w:rPr>
        <w:rFonts w:asciiTheme="minorHAnsi" w:eastAsiaTheme="minorEastAsia" w:hAnsiTheme="minorHAnsi" w:cstheme="minorBidi" w:hint="default"/>
      </w:rPr>
    </w:lvl>
    <w:lvl w:ilvl="3">
      <w:start w:val="1"/>
      <w:numFmt w:val="decimal"/>
      <w:isLgl/>
      <w:lvlText w:val="%1.%2.%3.%4."/>
      <w:lvlJc w:val="left"/>
      <w:pPr>
        <w:ind w:left="2332" w:hanging="1080"/>
      </w:pPr>
      <w:rPr>
        <w:rFonts w:asciiTheme="minorHAnsi" w:eastAsiaTheme="minorEastAsia" w:hAnsiTheme="minorHAnsi" w:cstheme="minorBidi" w:hint="default"/>
      </w:rPr>
    </w:lvl>
    <w:lvl w:ilvl="4">
      <w:start w:val="1"/>
      <w:numFmt w:val="decimal"/>
      <w:isLgl/>
      <w:lvlText w:val="%1.%2.%3.%4.%5."/>
      <w:lvlJc w:val="left"/>
      <w:pPr>
        <w:ind w:left="2844" w:hanging="1080"/>
      </w:pPr>
      <w:rPr>
        <w:rFonts w:asciiTheme="minorHAnsi" w:eastAsiaTheme="minorEastAsia" w:hAnsiTheme="minorHAnsi" w:cstheme="minorBidi" w:hint="default"/>
      </w:rPr>
    </w:lvl>
    <w:lvl w:ilvl="5">
      <w:start w:val="1"/>
      <w:numFmt w:val="decimal"/>
      <w:isLgl/>
      <w:lvlText w:val="%1.%2.%3.%4.%5.%6."/>
      <w:lvlJc w:val="left"/>
      <w:pPr>
        <w:ind w:left="3716" w:hanging="1440"/>
      </w:pPr>
      <w:rPr>
        <w:rFonts w:asciiTheme="minorHAnsi" w:eastAsiaTheme="minorEastAsia" w:hAnsiTheme="minorHAnsi" w:cstheme="minorBidi" w:hint="default"/>
      </w:rPr>
    </w:lvl>
    <w:lvl w:ilvl="6">
      <w:start w:val="1"/>
      <w:numFmt w:val="decimal"/>
      <w:isLgl/>
      <w:lvlText w:val="%1.%2.%3.%4.%5.%6.%7."/>
      <w:lvlJc w:val="left"/>
      <w:pPr>
        <w:ind w:left="4228" w:hanging="1440"/>
      </w:pPr>
      <w:rPr>
        <w:rFonts w:asciiTheme="minorHAnsi" w:eastAsiaTheme="minorEastAsia" w:hAnsiTheme="minorHAnsi" w:cstheme="minorBidi" w:hint="default"/>
      </w:rPr>
    </w:lvl>
    <w:lvl w:ilvl="7">
      <w:start w:val="1"/>
      <w:numFmt w:val="decimal"/>
      <w:isLgl/>
      <w:lvlText w:val="%1.%2.%3.%4.%5.%6.%7.%8."/>
      <w:lvlJc w:val="left"/>
      <w:pPr>
        <w:ind w:left="5100" w:hanging="1800"/>
      </w:pPr>
      <w:rPr>
        <w:rFonts w:asciiTheme="minorHAnsi" w:eastAsiaTheme="minorEastAsia" w:hAnsiTheme="minorHAnsi" w:cstheme="minorBidi" w:hint="default"/>
      </w:rPr>
    </w:lvl>
    <w:lvl w:ilvl="8">
      <w:start w:val="1"/>
      <w:numFmt w:val="decimal"/>
      <w:isLgl/>
      <w:lvlText w:val="%1.%2.%3.%4.%5.%6.%7.%8.%9."/>
      <w:lvlJc w:val="left"/>
      <w:pPr>
        <w:ind w:left="5612" w:hanging="1800"/>
      </w:pPr>
      <w:rPr>
        <w:rFonts w:asciiTheme="minorHAnsi" w:eastAsiaTheme="minorEastAsia" w:hAnsiTheme="minorHAnsi" w:cstheme="minorBidi" w:hint="default"/>
      </w:rPr>
    </w:lvl>
  </w:abstractNum>
  <w:abstractNum w:abstractNumId="10" w15:restartNumberingAfterBreak="0">
    <w:nsid w:val="3DBB702C"/>
    <w:multiLevelType w:val="hybridMultilevel"/>
    <w:tmpl w:val="206298F4"/>
    <w:lvl w:ilvl="0" w:tplc="626E9A24">
      <w:start w:val="1"/>
      <w:numFmt w:val="decimal"/>
      <w:lvlText w:val="%1."/>
      <w:lvlJc w:val="left"/>
      <w:pPr>
        <w:ind w:left="720" w:hanging="360"/>
      </w:pPr>
    </w:lvl>
    <w:lvl w:ilvl="1" w:tplc="EF7608E2">
      <w:start w:val="1"/>
      <w:numFmt w:val="lowerLetter"/>
      <w:lvlText w:val="%2."/>
      <w:lvlJc w:val="left"/>
      <w:pPr>
        <w:ind w:left="1440" w:hanging="360"/>
      </w:pPr>
    </w:lvl>
    <w:lvl w:ilvl="2" w:tplc="2DCE89D8">
      <w:start w:val="1"/>
      <w:numFmt w:val="lowerRoman"/>
      <w:lvlText w:val="%3."/>
      <w:lvlJc w:val="right"/>
      <w:pPr>
        <w:ind w:left="2160" w:hanging="180"/>
      </w:pPr>
    </w:lvl>
    <w:lvl w:ilvl="3" w:tplc="B114F682">
      <w:start w:val="1"/>
      <w:numFmt w:val="decimal"/>
      <w:lvlText w:val="%4."/>
      <w:lvlJc w:val="left"/>
      <w:pPr>
        <w:ind w:left="2880" w:hanging="360"/>
      </w:pPr>
    </w:lvl>
    <w:lvl w:ilvl="4" w:tplc="78EEE902">
      <w:start w:val="1"/>
      <w:numFmt w:val="lowerLetter"/>
      <w:lvlText w:val="%5."/>
      <w:lvlJc w:val="left"/>
      <w:pPr>
        <w:ind w:left="3600" w:hanging="360"/>
      </w:pPr>
    </w:lvl>
    <w:lvl w:ilvl="5" w:tplc="B24A3054">
      <w:start w:val="1"/>
      <w:numFmt w:val="lowerRoman"/>
      <w:lvlText w:val="%6."/>
      <w:lvlJc w:val="right"/>
      <w:pPr>
        <w:ind w:left="4320" w:hanging="180"/>
      </w:pPr>
    </w:lvl>
    <w:lvl w:ilvl="6" w:tplc="6D361D80">
      <w:start w:val="1"/>
      <w:numFmt w:val="decimal"/>
      <w:lvlText w:val="%7."/>
      <w:lvlJc w:val="left"/>
      <w:pPr>
        <w:ind w:left="5040" w:hanging="360"/>
      </w:pPr>
    </w:lvl>
    <w:lvl w:ilvl="7" w:tplc="05BE8AE8">
      <w:start w:val="1"/>
      <w:numFmt w:val="lowerLetter"/>
      <w:lvlText w:val="%8."/>
      <w:lvlJc w:val="left"/>
      <w:pPr>
        <w:ind w:left="5760" w:hanging="360"/>
      </w:pPr>
    </w:lvl>
    <w:lvl w:ilvl="8" w:tplc="894C9B40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C67427"/>
    <w:multiLevelType w:val="hybridMultilevel"/>
    <w:tmpl w:val="BD88A9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5A1E6D"/>
    <w:multiLevelType w:val="hybridMultilevel"/>
    <w:tmpl w:val="E4820258"/>
    <w:lvl w:ilvl="0" w:tplc="FFFFFFFF">
      <w:numFmt w:val="bullet"/>
      <w:lvlText w:val="-"/>
      <w:lvlJc w:val="left"/>
      <w:pPr>
        <w:ind w:left="108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3ED10F3"/>
    <w:multiLevelType w:val="hybridMultilevel"/>
    <w:tmpl w:val="1D443366"/>
    <w:lvl w:ilvl="0" w:tplc="C6F09B44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506" w:hanging="360"/>
      </w:pPr>
    </w:lvl>
    <w:lvl w:ilvl="2" w:tplc="042A001B" w:tentative="1">
      <w:start w:val="1"/>
      <w:numFmt w:val="lowerRoman"/>
      <w:lvlText w:val="%3."/>
      <w:lvlJc w:val="right"/>
      <w:pPr>
        <w:ind w:left="2226" w:hanging="180"/>
      </w:pPr>
    </w:lvl>
    <w:lvl w:ilvl="3" w:tplc="042A000F" w:tentative="1">
      <w:start w:val="1"/>
      <w:numFmt w:val="decimal"/>
      <w:lvlText w:val="%4."/>
      <w:lvlJc w:val="left"/>
      <w:pPr>
        <w:ind w:left="2946" w:hanging="360"/>
      </w:pPr>
    </w:lvl>
    <w:lvl w:ilvl="4" w:tplc="042A0019" w:tentative="1">
      <w:start w:val="1"/>
      <w:numFmt w:val="lowerLetter"/>
      <w:lvlText w:val="%5."/>
      <w:lvlJc w:val="left"/>
      <w:pPr>
        <w:ind w:left="3666" w:hanging="360"/>
      </w:pPr>
    </w:lvl>
    <w:lvl w:ilvl="5" w:tplc="042A001B" w:tentative="1">
      <w:start w:val="1"/>
      <w:numFmt w:val="lowerRoman"/>
      <w:lvlText w:val="%6."/>
      <w:lvlJc w:val="right"/>
      <w:pPr>
        <w:ind w:left="4386" w:hanging="180"/>
      </w:pPr>
    </w:lvl>
    <w:lvl w:ilvl="6" w:tplc="042A000F" w:tentative="1">
      <w:start w:val="1"/>
      <w:numFmt w:val="decimal"/>
      <w:lvlText w:val="%7."/>
      <w:lvlJc w:val="left"/>
      <w:pPr>
        <w:ind w:left="5106" w:hanging="360"/>
      </w:pPr>
    </w:lvl>
    <w:lvl w:ilvl="7" w:tplc="042A0019" w:tentative="1">
      <w:start w:val="1"/>
      <w:numFmt w:val="lowerLetter"/>
      <w:lvlText w:val="%8."/>
      <w:lvlJc w:val="left"/>
      <w:pPr>
        <w:ind w:left="5826" w:hanging="360"/>
      </w:pPr>
    </w:lvl>
    <w:lvl w:ilvl="8" w:tplc="042A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4" w15:restartNumberingAfterBreak="0">
    <w:nsid w:val="46DA66D3"/>
    <w:multiLevelType w:val="multilevel"/>
    <w:tmpl w:val="AEB04492"/>
    <w:lvl w:ilvl="0">
      <w:start w:val="1"/>
      <w:numFmt w:val="decimal"/>
      <w:lvlText w:val="%1."/>
      <w:lvlJc w:val="left"/>
      <w:pPr>
        <w:ind w:left="177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139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."/>
      <w:lvlJc w:val="left"/>
      <w:pPr>
        <w:ind w:left="2139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2499" w:hanging="1080"/>
      </w:pPr>
      <w:rPr>
        <w:rFonts w:ascii="Times New Roman" w:hAnsi="Times New Roman"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2499" w:hanging="1080"/>
      </w:pPr>
      <w:rPr>
        <w:rFonts w:ascii="Times New Roman" w:hAnsi="Times New Roman"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2859" w:hanging="1440"/>
      </w:pPr>
      <w:rPr>
        <w:rFonts w:ascii="Times New Roman" w:hAnsi="Times New Roman"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2859" w:hanging="1440"/>
      </w:pPr>
      <w:rPr>
        <w:rFonts w:ascii="Times New Roman" w:hAnsi="Times New Roman"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3219" w:hanging="1800"/>
      </w:pPr>
      <w:rPr>
        <w:rFonts w:ascii="Times New Roman" w:hAnsi="Times New Roman"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3219" w:hanging="1800"/>
      </w:pPr>
      <w:rPr>
        <w:rFonts w:ascii="Times New Roman" w:hAnsi="Times New Roman" w:cs="Times New Roman" w:hint="default"/>
      </w:rPr>
    </w:lvl>
  </w:abstractNum>
  <w:abstractNum w:abstractNumId="15" w15:restartNumberingAfterBreak="0">
    <w:nsid w:val="4C38433F"/>
    <w:multiLevelType w:val="hybridMultilevel"/>
    <w:tmpl w:val="64A479A6"/>
    <w:lvl w:ilvl="0" w:tplc="A386FDF6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C95B4A"/>
    <w:multiLevelType w:val="hybridMultilevel"/>
    <w:tmpl w:val="DFBCEDD4"/>
    <w:lvl w:ilvl="0" w:tplc="FFFFFFFF">
      <w:numFmt w:val="bullet"/>
      <w:lvlText w:val="-"/>
      <w:lvlJc w:val="left"/>
      <w:pPr>
        <w:ind w:left="144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E4B6869"/>
    <w:multiLevelType w:val="hybridMultilevel"/>
    <w:tmpl w:val="AF8C320C"/>
    <w:lvl w:ilvl="0" w:tplc="D3167842">
      <w:start w:val="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FC6830"/>
    <w:multiLevelType w:val="hybridMultilevel"/>
    <w:tmpl w:val="D2B4EB9E"/>
    <w:lvl w:ilvl="0" w:tplc="5354220E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0C43B1D"/>
    <w:multiLevelType w:val="hybridMultilevel"/>
    <w:tmpl w:val="F364CD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A6F10B3"/>
    <w:multiLevelType w:val="multilevel"/>
    <w:tmpl w:val="A7B2D422"/>
    <w:lvl w:ilvl="0">
      <w:start w:val="3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3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8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40" w:hanging="1800"/>
      </w:pPr>
      <w:rPr>
        <w:rFonts w:hint="default"/>
      </w:rPr>
    </w:lvl>
  </w:abstractNum>
  <w:abstractNum w:abstractNumId="21" w15:restartNumberingAfterBreak="0">
    <w:nsid w:val="5C480A5B"/>
    <w:multiLevelType w:val="multilevel"/>
    <w:tmpl w:val="DE3C2114"/>
    <w:lvl w:ilvl="0">
      <w:start w:val="3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146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  <w:b/>
        <w:i/>
      </w:rPr>
    </w:lvl>
    <w:lvl w:ilvl="3">
      <w:start w:val="1"/>
      <w:numFmt w:val="decimal"/>
      <w:lvlText w:val="%1.%2.%3.%4.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208" w:hanging="1800"/>
      </w:pPr>
      <w:rPr>
        <w:rFonts w:hint="default"/>
      </w:rPr>
    </w:lvl>
  </w:abstractNum>
  <w:abstractNum w:abstractNumId="22" w15:restartNumberingAfterBreak="0">
    <w:nsid w:val="5F16094C"/>
    <w:multiLevelType w:val="hybridMultilevel"/>
    <w:tmpl w:val="F7D42E66"/>
    <w:lvl w:ilvl="0" w:tplc="FFFFFFFF">
      <w:numFmt w:val="bullet"/>
      <w:lvlText w:val="-"/>
      <w:lvlJc w:val="left"/>
      <w:pPr>
        <w:ind w:left="108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F4111DA"/>
    <w:multiLevelType w:val="hybridMultilevel"/>
    <w:tmpl w:val="081EE7B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57A50FE"/>
    <w:multiLevelType w:val="hybridMultilevel"/>
    <w:tmpl w:val="E484489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98427B4"/>
    <w:multiLevelType w:val="hybridMultilevel"/>
    <w:tmpl w:val="A6EACF6E"/>
    <w:lvl w:ilvl="0" w:tplc="042A0001">
      <w:start w:val="1"/>
      <w:numFmt w:val="bullet"/>
      <w:lvlText w:val=""/>
      <w:lvlJc w:val="left"/>
      <w:pPr>
        <w:ind w:left="4336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5056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5776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6496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7216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7936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8656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9376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10096" w:hanging="360"/>
      </w:pPr>
      <w:rPr>
        <w:rFonts w:ascii="Wingdings" w:hAnsi="Wingdings" w:hint="default"/>
      </w:rPr>
    </w:lvl>
  </w:abstractNum>
  <w:abstractNum w:abstractNumId="26" w15:restartNumberingAfterBreak="0">
    <w:nsid w:val="6CCD4BF1"/>
    <w:multiLevelType w:val="hybridMultilevel"/>
    <w:tmpl w:val="C36C8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CD151C0"/>
    <w:multiLevelType w:val="hybridMultilevel"/>
    <w:tmpl w:val="098ED212"/>
    <w:lvl w:ilvl="0" w:tplc="FFFFFFFF">
      <w:numFmt w:val="bullet"/>
      <w:lvlText w:val="-"/>
      <w:lvlJc w:val="left"/>
      <w:pPr>
        <w:ind w:left="144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CFE2040"/>
    <w:multiLevelType w:val="multilevel"/>
    <w:tmpl w:val="915263E8"/>
    <w:lvl w:ilvl="0">
      <w:start w:val="1"/>
      <w:numFmt w:val="decimal"/>
      <w:lvlText w:val="%1"/>
      <w:lvlJc w:val="left"/>
      <w:pPr>
        <w:ind w:left="360" w:hanging="360"/>
      </w:pPr>
      <w:rPr>
        <w:rFonts w:asciiTheme="minorHAnsi" w:hAnsiTheme="minorHAnsi" w:cstheme="minorBidi" w:hint="default"/>
      </w:rPr>
    </w:lvl>
    <w:lvl w:ilvl="1">
      <w:start w:val="1"/>
      <w:numFmt w:val="decimal"/>
      <w:lvlText w:val="%1.%2"/>
      <w:lvlJc w:val="left"/>
      <w:pPr>
        <w:ind w:left="644" w:hanging="360"/>
      </w:pPr>
      <w:rPr>
        <w:rFonts w:ascii="Times New Roman" w:hAnsi="Times New Roman" w:cs="Times New Roman" w:hint="default"/>
        <w:sz w:val="26"/>
        <w:szCs w:val="26"/>
      </w:rPr>
    </w:lvl>
    <w:lvl w:ilvl="2">
      <w:start w:val="1"/>
      <w:numFmt w:val="decimal"/>
      <w:lvlText w:val="%1.%2.%3"/>
      <w:lvlJc w:val="left"/>
      <w:pPr>
        <w:ind w:left="1160" w:hanging="720"/>
      </w:pPr>
      <w:rPr>
        <w:rFonts w:asciiTheme="minorHAnsi" w:hAnsiTheme="minorHAnsi" w:cstheme="minorBidi" w:hint="default"/>
      </w:rPr>
    </w:lvl>
    <w:lvl w:ilvl="3">
      <w:start w:val="1"/>
      <w:numFmt w:val="decimal"/>
      <w:lvlText w:val="%1.%2.%3.%4"/>
      <w:lvlJc w:val="left"/>
      <w:pPr>
        <w:ind w:left="1380" w:hanging="720"/>
      </w:pPr>
      <w:rPr>
        <w:rFonts w:asciiTheme="minorHAnsi" w:hAnsiTheme="minorHAnsi" w:cstheme="minorBidi" w:hint="default"/>
      </w:rPr>
    </w:lvl>
    <w:lvl w:ilvl="4">
      <w:start w:val="1"/>
      <w:numFmt w:val="decimal"/>
      <w:lvlText w:val="%1.%2.%3.%4.%5"/>
      <w:lvlJc w:val="left"/>
      <w:pPr>
        <w:ind w:left="1960" w:hanging="1080"/>
      </w:pPr>
      <w:rPr>
        <w:rFonts w:asciiTheme="minorHAnsi" w:hAnsiTheme="minorHAnsi" w:cstheme="minorBidi" w:hint="default"/>
      </w:rPr>
    </w:lvl>
    <w:lvl w:ilvl="5">
      <w:start w:val="1"/>
      <w:numFmt w:val="decimal"/>
      <w:lvlText w:val="%1.%2.%3.%4.%5.%6"/>
      <w:lvlJc w:val="left"/>
      <w:pPr>
        <w:ind w:left="2540" w:hanging="1440"/>
      </w:pPr>
      <w:rPr>
        <w:rFonts w:asciiTheme="minorHAnsi" w:hAnsiTheme="minorHAnsi" w:cstheme="minorBidi" w:hint="default"/>
      </w:rPr>
    </w:lvl>
    <w:lvl w:ilvl="6">
      <w:start w:val="1"/>
      <w:numFmt w:val="decimal"/>
      <w:lvlText w:val="%1.%2.%3.%4.%5.%6.%7"/>
      <w:lvlJc w:val="left"/>
      <w:pPr>
        <w:ind w:left="2760" w:hanging="1440"/>
      </w:pPr>
      <w:rPr>
        <w:rFonts w:asciiTheme="minorHAnsi" w:hAnsiTheme="minorHAnsi" w:cstheme="minorBidi" w:hint="default"/>
      </w:rPr>
    </w:lvl>
    <w:lvl w:ilvl="7">
      <w:start w:val="1"/>
      <w:numFmt w:val="decimal"/>
      <w:lvlText w:val="%1.%2.%3.%4.%5.%6.%7.%8"/>
      <w:lvlJc w:val="left"/>
      <w:pPr>
        <w:ind w:left="3340" w:hanging="1800"/>
      </w:pPr>
      <w:rPr>
        <w:rFonts w:asciiTheme="minorHAnsi" w:hAnsiTheme="minorHAnsi" w:cstheme="minorBidi" w:hint="default"/>
      </w:rPr>
    </w:lvl>
    <w:lvl w:ilvl="8">
      <w:start w:val="1"/>
      <w:numFmt w:val="decimal"/>
      <w:lvlText w:val="%1.%2.%3.%4.%5.%6.%7.%8.%9"/>
      <w:lvlJc w:val="left"/>
      <w:pPr>
        <w:ind w:left="3560" w:hanging="1800"/>
      </w:pPr>
      <w:rPr>
        <w:rFonts w:asciiTheme="minorHAnsi" w:hAnsiTheme="minorHAnsi" w:cstheme="minorBidi" w:hint="default"/>
      </w:rPr>
    </w:lvl>
  </w:abstractNum>
  <w:abstractNum w:abstractNumId="29" w15:restartNumberingAfterBreak="0">
    <w:nsid w:val="6FBF3505"/>
    <w:multiLevelType w:val="hybridMultilevel"/>
    <w:tmpl w:val="67F83600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4787AC8"/>
    <w:multiLevelType w:val="hybridMultilevel"/>
    <w:tmpl w:val="10000D90"/>
    <w:lvl w:ilvl="0" w:tplc="00643726">
      <w:start w:val="3"/>
      <w:numFmt w:val="bullet"/>
      <w:lvlText w:val="-"/>
      <w:lvlJc w:val="left"/>
      <w:pPr>
        <w:ind w:left="796" w:hanging="360"/>
      </w:pPr>
      <w:rPr>
        <w:rFonts w:ascii="Times New Roman" w:eastAsiaTheme="minorEastAsia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516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236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956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76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96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116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836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556" w:hanging="360"/>
      </w:pPr>
      <w:rPr>
        <w:rFonts w:ascii="Wingdings" w:hAnsi="Wingdings" w:hint="default"/>
      </w:rPr>
    </w:lvl>
  </w:abstractNum>
  <w:abstractNum w:abstractNumId="31" w15:restartNumberingAfterBreak="0">
    <w:nsid w:val="76305A6E"/>
    <w:multiLevelType w:val="multilevel"/>
    <w:tmpl w:val="0B9EF4B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7FAA6AE9"/>
    <w:multiLevelType w:val="multilevel"/>
    <w:tmpl w:val="D332A32A"/>
    <w:lvl w:ilvl="0">
      <w:start w:val="3"/>
      <w:numFmt w:val="decimal"/>
      <w:lvlText w:val="%1."/>
      <w:lvlJc w:val="left"/>
      <w:pPr>
        <w:ind w:left="390" w:hanging="390"/>
      </w:pPr>
      <w:rPr>
        <w:rFonts w:asciiTheme="minorHAnsi" w:hAnsiTheme="minorHAnsi" w:cstheme="minorBidi" w:hint="default"/>
        <w:b w:val="0"/>
      </w:rPr>
    </w:lvl>
    <w:lvl w:ilvl="1">
      <w:start w:val="1"/>
      <w:numFmt w:val="decimal"/>
      <w:lvlText w:val="%1.%2."/>
      <w:lvlJc w:val="left"/>
      <w:pPr>
        <w:ind w:left="228" w:hanging="720"/>
      </w:pPr>
      <w:rPr>
        <w:rFonts w:ascii="Times New Roman" w:hAnsi="Times New Roman" w:cs="Times New Roman" w:hint="default"/>
        <w:b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ascii="Times New Roman" w:hAnsi="Times New Roman" w:cs="Times New Roman" w:hint="default"/>
        <w:b/>
        <w:i w:val="0"/>
      </w:rPr>
    </w:lvl>
    <w:lvl w:ilvl="3">
      <w:start w:val="1"/>
      <w:numFmt w:val="decimal"/>
      <w:lvlText w:val="%1.%2.%3.%4."/>
      <w:lvlJc w:val="left"/>
      <w:pPr>
        <w:ind w:left="-396" w:hanging="1080"/>
      </w:pPr>
      <w:rPr>
        <w:rFonts w:asciiTheme="minorHAnsi" w:hAnsiTheme="minorHAnsi" w:cstheme="minorBidi" w:hint="default"/>
        <w:b w:val="0"/>
      </w:rPr>
    </w:lvl>
    <w:lvl w:ilvl="4">
      <w:start w:val="1"/>
      <w:numFmt w:val="decimal"/>
      <w:lvlText w:val="%1.%2.%3.%4.%5."/>
      <w:lvlJc w:val="left"/>
      <w:pPr>
        <w:ind w:left="-888" w:hanging="1080"/>
      </w:pPr>
      <w:rPr>
        <w:rFonts w:asciiTheme="minorHAnsi" w:hAnsiTheme="minorHAnsi" w:cstheme="minorBidi" w:hint="default"/>
        <w:b w:val="0"/>
      </w:rPr>
    </w:lvl>
    <w:lvl w:ilvl="5">
      <w:start w:val="1"/>
      <w:numFmt w:val="decimal"/>
      <w:lvlText w:val="%1.%2.%3.%4.%5.%6."/>
      <w:lvlJc w:val="left"/>
      <w:pPr>
        <w:ind w:left="-1020" w:hanging="1440"/>
      </w:pPr>
      <w:rPr>
        <w:rFonts w:asciiTheme="minorHAnsi" w:hAnsiTheme="minorHAnsi" w:cstheme="minorBidi" w:hint="default"/>
        <w:b w:val="0"/>
      </w:rPr>
    </w:lvl>
    <w:lvl w:ilvl="6">
      <w:start w:val="1"/>
      <w:numFmt w:val="decimal"/>
      <w:lvlText w:val="%1.%2.%3.%4.%5.%6.%7."/>
      <w:lvlJc w:val="left"/>
      <w:pPr>
        <w:ind w:left="-1512" w:hanging="1440"/>
      </w:pPr>
      <w:rPr>
        <w:rFonts w:asciiTheme="minorHAnsi" w:hAnsiTheme="minorHAnsi" w:cstheme="minorBidi" w:hint="default"/>
        <w:b w:val="0"/>
      </w:rPr>
    </w:lvl>
    <w:lvl w:ilvl="7">
      <w:start w:val="1"/>
      <w:numFmt w:val="decimal"/>
      <w:lvlText w:val="%1.%2.%3.%4.%5.%6.%7.%8."/>
      <w:lvlJc w:val="left"/>
      <w:pPr>
        <w:ind w:left="-1644" w:hanging="1800"/>
      </w:pPr>
      <w:rPr>
        <w:rFonts w:asciiTheme="minorHAnsi" w:hAnsiTheme="minorHAnsi" w:cstheme="minorBidi" w:hint="default"/>
        <w:b w:val="0"/>
      </w:rPr>
    </w:lvl>
    <w:lvl w:ilvl="8">
      <w:start w:val="1"/>
      <w:numFmt w:val="decimal"/>
      <w:lvlText w:val="%1.%2.%3.%4.%5.%6.%7.%8.%9."/>
      <w:lvlJc w:val="left"/>
      <w:pPr>
        <w:ind w:left="-2136" w:hanging="1800"/>
      </w:pPr>
      <w:rPr>
        <w:rFonts w:asciiTheme="minorHAnsi" w:hAnsiTheme="minorHAnsi" w:cstheme="minorBidi" w:hint="default"/>
        <w:b w:val="0"/>
      </w:rPr>
    </w:lvl>
  </w:abstractNum>
  <w:num w:numId="1">
    <w:abstractNumId w:val="10"/>
  </w:num>
  <w:num w:numId="2">
    <w:abstractNumId w:val="14"/>
  </w:num>
  <w:num w:numId="3">
    <w:abstractNumId w:val="31"/>
  </w:num>
  <w:num w:numId="4">
    <w:abstractNumId w:val="29"/>
  </w:num>
  <w:num w:numId="5">
    <w:abstractNumId w:val="5"/>
  </w:num>
  <w:num w:numId="6">
    <w:abstractNumId w:val="2"/>
  </w:num>
  <w:num w:numId="7">
    <w:abstractNumId w:val="7"/>
  </w:num>
  <w:num w:numId="8">
    <w:abstractNumId w:val="25"/>
  </w:num>
  <w:num w:numId="9">
    <w:abstractNumId w:val="17"/>
  </w:num>
  <w:num w:numId="10">
    <w:abstractNumId w:val="23"/>
  </w:num>
  <w:num w:numId="11">
    <w:abstractNumId w:val="32"/>
  </w:num>
  <w:num w:numId="12">
    <w:abstractNumId w:val="0"/>
  </w:num>
  <w:num w:numId="13">
    <w:abstractNumId w:val="15"/>
  </w:num>
  <w:num w:numId="14">
    <w:abstractNumId w:val="18"/>
  </w:num>
  <w:num w:numId="15">
    <w:abstractNumId w:val="9"/>
  </w:num>
  <w:num w:numId="16">
    <w:abstractNumId w:val="30"/>
  </w:num>
  <w:num w:numId="17">
    <w:abstractNumId w:val="6"/>
  </w:num>
  <w:num w:numId="18">
    <w:abstractNumId w:val="3"/>
  </w:num>
  <w:num w:numId="19">
    <w:abstractNumId w:val="8"/>
  </w:num>
  <w:num w:numId="20">
    <w:abstractNumId w:val="28"/>
  </w:num>
  <w:num w:numId="21">
    <w:abstractNumId w:val="19"/>
  </w:num>
  <w:num w:numId="22">
    <w:abstractNumId w:val="11"/>
  </w:num>
  <w:num w:numId="23">
    <w:abstractNumId w:val="26"/>
  </w:num>
  <w:num w:numId="24">
    <w:abstractNumId w:val="22"/>
  </w:num>
  <w:num w:numId="25">
    <w:abstractNumId w:val="12"/>
  </w:num>
  <w:num w:numId="26">
    <w:abstractNumId w:val="27"/>
  </w:num>
  <w:num w:numId="27">
    <w:abstractNumId w:val="16"/>
  </w:num>
  <w:num w:numId="28">
    <w:abstractNumId w:val="1"/>
  </w:num>
  <w:num w:numId="29">
    <w:abstractNumId w:val="4"/>
  </w:num>
  <w:num w:numId="30">
    <w:abstractNumId w:val="20"/>
  </w:num>
  <w:num w:numId="31">
    <w:abstractNumId w:val="21"/>
  </w:num>
  <w:num w:numId="32">
    <w:abstractNumId w:val="24"/>
  </w:num>
  <w:num w:numId="33">
    <w:abstractNumId w:val="13"/>
  </w:num>
  <w:numIdMacAtCleanup w:val="30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Nguyen Thu Hang">
    <w15:presenceInfo w15:providerId="Windows Live" w15:userId="f3b6df441463362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hideSpellingErrors/>
  <w:proofState w:grammar="clean"/>
  <w:defaultTabStop w:val="720"/>
  <w:drawingGridHorizontalSpacing w:val="13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543F"/>
    <w:rsid w:val="000010DD"/>
    <w:rsid w:val="00001103"/>
    <w:rsid w:val="00001AE3"/>
    <w:rsid w:val="00002A84"/>
    <w:rsid w:val="00002DE0"/>
    <w:rsid w:val="000033F1"/>
    <w:rsid w:val="000034A2"/>
    <w:rsid w:val="0000356F"/>
    <w:rsid w:val="00003AB8"/>
    <w:rsid w:val="00003B0D"/>
    <w:rsid w:val="0000452A"/>
    <w:rsid w:val="000048C4"/>
    <w:rsid w:val="00004C36"/>
    <w:rsid w:val="00004CE0"/>
    <w:rsid w:val="00004DF7"/>
    <w:rsid w:val="00004FA5"/>
    <w:rsid w:val="00005DDB"/>
    <w:rsid w:val="00006861"/>
    <w:rsid w:val="00007607"/>
    <w:rsid w:val="0000792D"/>
    <w:rsid w:val="00007F5E"/>
    <w:rsid w:val="000113FD"/>
    <w:rsid w:val="000118F8"/>
    <w:rsid w:val="00011970"/>
    <w:rsid w:val="00011ADE"/>
    <w:rsid w:val="00011B8B"/>
    <w:rsid w:val="00011CE7"/>
    <w:rsid w:val="00012C95"/>
    <w:rsid w:val="000133FD"/>
    <w:rsid w:val="000143A8"/>
    <w:rsid w:val="00014A16"/>
    <w:rsid w:val="0001504C"/>
    <w:rsid w:val="00015B83"/>
    <w:rsid w:val="00015F42"/>
    <w:rsid w:val="00016028"/>
    <w:rsid w:val="00017000"/>
    <w:rsid w:val="000172AA"/>
    <w:rsid w:val="000174A3"/>
    <w:rsid w:val="000175AE"/>
    <w:rsid w:val="00017DFF"/>
    <w:rsid w:val="000207D0"/>
    <w:rsid w:val="00021398"/>
    <w:rsid w:val="00021BA0"/>
    <w:rsid w:val="00021C5C"/>
    <w:rsid w:val="00022410"/>
    <w:rsid w:val="0002279A"/>
    <w:rsid w:val="00023FF2"/>
    <w:rsid w:val="00024B00"/>
    <w:rsid w:val="00024B17"/>
    <w:rsid w:val="00025409"/>
    <w:rsid w:val="00027FD9"/>
    <w:rsid w:val="000307BB"/>
    <w:rsid w:val="00031472"/>
    <w:rsid w:val="00031772"/>
    <w:rsid w:val="0003193A"/>
    <w:rsid w:val="000337E8"/>
    <w:rsid w:val="00034431"/>
    <w:rsid w:val="0003505D"/>
    <w:rsid w:val="000355FD"/>
    <w:rsid w:val="00035881"/>
    <w:rsid w:val="00035BB5"/>
    <w:rsid w:val="00036257"/>
    <w:rsid w:val="00037AB9"/>
    <w:rsid w:val="00040975"/>
    <w:rsid w:val="00040C15"/>
    <w:rsid w:val="0004189A"/>
    <w:rsid w:val="0004294D"/>
    <w:rsid w:val="00042E68"/>
    <w:rsid w:val="000434E0"/>
    <w:rsid w:val="00043B0E"/>
    <w:rsid w:val="000450DC"/>
    <w:rsid w:val="00046069"/>
    <w:rsid w:val="00046473"/>
    <w:rsid w:val="00046743"/>
    <w:rsid w:val="000475AE"/>
    <w:rsid w:val="00047A7C"/>
    <w:rsid w:val="00047F0A"/>
    <w:rsid w:val="00050050"/>
    <w:rsid w:val="000504D1"/>
    <w:rsid w:val="0005069C"/>
    <w:rsid w:val="0005164B"/>
    <w:rsid w:val="000522E5"/>
    <w:rsid w:val="00052C7A"/>
    <w:rsid w:val="00052EE0"/>
    <w:rsid w:val="00052F76"/>
    <w:rsid w:val="00053253"/>
    <w:rsid w:val="0005393C"/>
    <w:rsid w:val="00053BF7"/>
    <w:rsid w:val="00053CF9"/>
    <w:rsid w:val="000545A6"/>
    <w:rsid w:val="000546AD"/>
    <w:rsid w:val="00054F30"/>
    <w:rsid w:val="0005518D"/>
    <w:rsid w:val="000568BB"/>
    <w:rsid w:val="0005724F"/>
    <w:rsid w:val="00060F1F"/>
    <w:rsid w:val="00062044"/>
    <w:rsid w:val="0006285F"/>
    <w:rsid w:val="00062B35"/>
    <w:rsid w:val="00063411"/>
    <w:rsid w:val="00064045"/>
    <w:rsid w:val="00065C43"/>
    <w:rsid w:val="00065E8D"/>
    <w:rsid w:val="00065EEF"/>
    <w:rsid w:val="000665C6"/>
    <w:rsid w:val="00067501"/>
    <w:rsid w:val="00067612"/>
    <w:rsid w:val="00067F6E"/>
    <w:rsid w:val="000704CF"/>
    <w:rsid w:val="00071E21"/>
    <w:rsid w:val="00072382"/>
    <w:rsid w:val="0007287E"/>
    <w:rsid w:val="00073E8F"/>
    <w:rsid w:val="00074AA8"/>
    <w:rsid w:val="00074C0A"/>
    <w:rsid w:val="000759B2"/>
    <w:rsid w:val="00075F83"/>
    <w:rsid w:val="0007607A"/>
    <w:rsid w:val="0007752F"/>
    <w:rsid w:val="0007755A"/>
    <w:rsid w:val="00082C39"/>
    <w:rsid w:val="00082F67"/>
    <w:rsid w:val="00084687"/>
    <w:rsid w:val="00084A82"/>
    <w:rsid w:val="000854CA"/>
    <w:rsid w:val="00085805"/>
    <w:rsid w:val="00085C1E"/>
    <w:rsid w:val="00086247"/>
    <w:rsid w:val="000865B9"/>
    <w:rsid w:val="000907DF"/>
    <w:rsid w:val="00090F56"/>
    <w:rsid w:val="000924A8"/>
    <w:rsid w:val="000930CE"/>
    <w:rsid w:val="000946DE"/>
    <w:rsid w:val="0009475A"/>
    <w:rsid w:val="000954B8"/>
    <w:rsid w:val="000960F5"/>
    <w:rsid w:val="00097155"/>
    <w:rsid w:val="000975C7"/>
    <w:rsid w:val="00097B97"/>
    <w:rsid w:val="00097CD0"/>
    <w:rsid w:val="00097FCD"/>
    <w:rsid w:val="000A0052"/>
    <w:rsid w:val="000A0305"/>
    <w:rsid w:val="000A03A0"/>
    <w:rsid w:val="000A07D8"/>
    <w:rsid w:val="000A0B28"/>
    <w:rsid w:val="000A0E57"/>
    <w:rsid w:val="000A1252"/>
    <w:rsid w:val="000A1C77"/>
    <w:rsid w:val="000A24AA"/>
    <w:rsid w:val="000A2714"/>
    <w:rsid w:val="000A35B3"/>
    <w:rsid w:val="000A3B2F"/>
    <w:rsid w:val="000A4CD1"/>
    <w:rsid w:val="000A4F38"/>
    <w:rsid w:val="000A541B"/>
    <w:rsid w:val="000A5780"/>
    <w:rsid w:val="000A588D"/>
    <w:rsid w:val="000A5CE9"/>
    <w:rsid w:val="000A7772"/>
    <w:rsid w:val="000A795F"/>
    <w:rsid w:val="000B00E8"/>
    <w:rsid w:val="000B0A62"/>
    <w:rsid w:val="000B1496"/>
    <w:rsid w:val="000B1714"/>
    <w:rsid w:val="000B3E3A"/>
    <w:rsid w:val="000B4989"/>
    <w:rsid w:val="000B5555"/>
    <w:rsid w:val="000B5750"/>
    <w:rsid w:val="000B588E"/>
    <w:rsid w:val="000B685D"/>
    <w:rsid w:val="000B6E89"/>
    <w:rsid w:val="000B73DE"/>
    <w:rsid w:val="000B7A84"/>
    <w:rsid w:val="000B7AB9"/>
    <w:rsid w:val="000B7D20"/>
    <w:rsid w:val="000C0144"/>
    <w:rsid w:val="000C11CC"/>
    <w:rsid w:val="000C1884"/>
    <w:rsid w:val="000C38E2"/>
    <w:rsid w:val="000C3B70"/>
    <w:rsid w:val="000C40E6"/>
    <w:rsid w:val="000C4459"/>
    <w:rsid w:val="000C4A39"/>
    <w:rsid w:val="000C520C"/>
    <w:rsid w:val="000C76C1"/>
    <w:rsid w:val="000C78B4"/>
    <w:rsid w:val="000C7CEF"/>
    <w:rsid w:val="000D1AF3"/>
    <w:rsid w:val="000D1CD8"/>
    <w:rsid w:val="000D21BF"/>
    <w:rsid w:val="000D23C0"/>
    <w:rsid w:val="000D23FC"/>
    <w:rsid w:val="000D2C62"/>
    <w:rsid w:val="000D2E99"/>
    <w:rsid w:val="000D404B"/>
    <w:rsid w:val="000D4573"/>
    <w:rsid w:val="000D4754"/>
    <w:rsid w:val="000D4C1E"/>
    <w:rsid w:val="000D678A"/>
    <w:rsid w:val="000D73AC"/>
    <w:rsid w:val="000D7CAE"/>
    <w:rsid w:val="000E0E74"/>
    <w:rsid w:val="000E19E2"/>
    <w:rsid w:val="000E1D32"/>
    <w:rsid w:val="000E2243"/>
    <w:rsid w:val="000E47E9"/>
    <w:rsid w:val="000E4876"/>
    <w:rsid w:val="000E4F8C"/>
    <w:rsid w:val="000E50CD"/>
    <w:rsid w:val="000E521D"/>
    <w:rsid w:val="000E5292"/>
    <w:rsid w:val="000E5483"/>
    <w:rsid w:val="000E5A95"/>
    <w:rsid w:val="000E6933"/>
    <w:rsid w:val="000E7EDF"/>
    <w:rsid w:val="000F0D44"/>
    <w:rsid w:val="000F0F1B"/>
    <w:rsid w:val="000F1932"/>
    <w:rsid w:val="000F1AA3"/>
    <w:rsid w:val="000F2097"/>
    <w:rsid w:val="000F34C1"/>
    <w:rsid w:val="000F3826"/>
    <w:rsid w:val="000F3DA7"/>
    <w:rsid w:val="000F4453"/>
    <w:rsid w:val="000F4A53"/>
    <w:rsid w:val="000F5A9D"/>
    <w:rsid w:val="000F5B27"/>
    <w:rsid w:val="000F6623"/>
    <w:rsid w:val="000F6AC2"/>
    <w:rsid w:val="000F6BE7"/>
    <w:rsid w:val="001009CE"/>
    <w:rsid w:val="001013D6"/>
    <w:rsid w:val="001023B4"/>
    <w:rsid w:val="00102D72"/>
    <w:rsid w:val="00102FCB"/>
    <w:rsid w:val="0010315B"/>
    <w:rsid w:val="00103413"/>
    <w:rsid w:val="0010356D"/>
    <w:rsid w:val="001041E0"/>
    <w:rsid w:val="00105261"/>
    <w:rsid w:val="0010527E"/>
    <w:rsid w:val="001052D8"/>
    <w:rsid w:val="001067FF"/>
    <w:rsid w:val="00107192"/>
    <w:rsid w:val="00107545"/>
    <w:rsid w:val="00107F73"/>
    <w:rsid w:val="00110115"/>
    <w:rsid w:val="00110613"/>
    <w:rsid w:val="00110CD6"/>
    <w:rsid w:val="00111496"/>
    <w:rsid w:val="00111774"/>
    <w:rsid w:val="00112B73"/>
    <w:rsid w:val="00113B0A"/>
    <w:rsid w:val="00114196"/>
    <w:rsid w:val="00115471"/>
    <w:rsid w:val="00115C35"/>
    <w:rsid w:val="00115C8E"/>
    <w:rsid w:val="0011634D"/>
    <w:rsid w:val="0011673E"/>
    <w:rsid w:val="001168B7"/>
    <w:rsid w:val="001173D3"/>
    <w:rsid w:val="00120A15"/>
    <w:rsid w:val="001213CF"/>
    <w:rsid w:val="0012148D"/>
    <w:rsid w:val="00121E81"/>
    <w:rsid w:val="001221CC"/>
    <w:rsid w:val="00124972"/>
    <w:rsid w:val="0012570D"/>
    <w:rsid w:val="00125F1B"/>
    <w:rsid w:val="00126DD6"/>
    <w:rsid w:val="00127529"/>
    <w:rsid w:val="00130669"/>
    <w:rsid w:val="0013175B"/>
    <w:rsid w:val="001325EC"/>
    <w:rsid w:val="00132A28"/>
    <w:rsid w:val="00132DD2"/>
    <w:rsid w:val="00133C8B"/>
    <w:rsid w:val="00133F70"/>
    <w:rsid w:val="00134062"/>
    <w:rsid w:val="0013408F"/>
    <w:rsid w:val="00134386"/>
    <w:rsid w:val="001343DB"/>
    <w:rsid w:val="0013718C"/>
    <w:rsid w:val="00137877"/>
    <w:rsid w:val="00137A48"/>
    <w:rsid w:val="001402D1"/>
    <w:rsid w:val="00140529"/>
    <w:rsid w:val="00140FB2"/>
    <w:rsid w:val="00141E46"/>
    <w:rsid w:val="0014229D"/>
    <w:rsid w:val="0014245B"/>
    <w:rsid w:val="001427A3"/>
    <w:rsid w:val="00143163"/>
    <w:rsid w:val="001434F6"/>
    <w:rsid w:val="00143C93"/>
    <w:rsid w:val="00143D24"/>
    <w:rsid w:val="00144352"/>
    <w:rsid w:val="00144947"/>
    <w:rsid w:val="00145AC6"/>
    <w:rsid w:val="00145E7E"/>
    <w:rsid w:val="00145E90"/>
    <w:rsid w:val="00145FB3"/>
    <w:rsid w:val="00146149"/>
    <w:rsid w:val="0014635F"/>
    <w:rsid w:val="0014643E"/>
    <w:rsid w:val="00146EF9"/>
    <w:rsid w:val="0014703E"/>
    <w:rsid w:val="00147991"/>
    <w:rsid w:val="001479F7"/>
    <w:rsid w:val="00147BAB"/>
    <w:rsid w:val="00150502"/>
    <w:rsid w:val="00150E5E"/>
    <w:rsid w:val="0015100C"/>
    <w:rsid w:val="00151D3A"/>
    <w:rsid w:val="00151EF2"/>
    <w:rsid w:val="001526A5"/>
    <w:rsid w:val="001534F6"/>
    <w:rsid w:val="001537DD"/>
    <w:rsid w:val="00154127"/>
    <w:rsid w:val="001558B8"/>
    <w:rsid w:val="001560F1"/>
    <w:rsid w:val="001564FB"/>
    <w:rsid w:val="00156975"/>
    <w:rsid w:val="001570BC"/>
    <w:rsid w:val="00157A4B"/>
    <w:rsid w:val="00160046"/>
    <w:rsid w:val="00160127"/>
    <w:rsid w:val="001625A2"/>
    <w:rsid w:val="00163197"/>
    <w:rsid w:val="0016346B"/>
    <w:rsid w:val="0016376E"/>
    <w:rsid w:val="001642C8"/>
    <w:rsid w:val="001659C2"/>
    <w:rsid w:val="00167718"/>
    <w:rsid w:val="00167F70"/>
    <w:rsid w:val="00170249"/>
    <w:rsid w:val="0017098D"/>
    <w:rsid w:val="00170D17"/>
    <w:rsid w:val="0017199F"/>
    <w:rsid w:val="00171AC1"/>
    <w:rsid w:val="00171EDE"/>
    <w:rsid w:val="0017234B"/>
    <w:rsid w:val="001724C2"/>
    <w:rsid w:val="001724DA"/>
    <w:rsid w:val="00172FF9"/>
    <w:rsid w:val="00173298"/>
    <w:rsid w:val="00173863"/>
    <w:rsid w:val="00173B7C"/>
    <w:rsid w:val="00173F36"/>
    <w:rsid w:val="00175ACD"/>
    <w:rsid w:val="00176118"/>
    <w:rsid w:val="00176591"/>
    <w:rsid w:val="0017666D"/>
    <w:rsid w:val="00177C40"/>
    <w:rsid w:val="0018060A"/>
    <w:rsid w:val="001812D4"/>
    <w:rsid w:val="00181864"/>
    <w:rsid w:val="00182365"/>
    <w:rsid w:val="001837E6"/>
    <w:rsid w:val="00183ECA"/>
    <w:rsid w:val="00183F1E"/>
    <w:rsid w:val="00185AF4"/>
    <w:rsid w:val="00186616"/>
    <w:rsid w:val="00186C7F"/>
    <w:rsid w:val="001903F3"/>
    <w:rsid w:val="001908A1"/>
    <w:rsid w:val="00190E0A"/>
    <w:rsid w:val="00191446"/>
    <w:rsid w:val="00191478"/>
    <w:rsid w:val="0019206D"/>
    <w:rsid w:val="00192794"/>
    <w:rsid w:val="00192B38"/>
    <w:rsid w:val="00193320"/>
    <w:rsid w:val="0019349A"/>
    <w:rsid w:val="001938B9"/>
    <w:rsid w:val="0019469D"/>
    <w:rsid w:val="001948FF"/>
    <w:rsid w:val="001961AD"/>
    <w:rsid w:val="00196314"/>
    <w:rsid w:val="00196642"/>
    <w:rsid w:val="001968F6"/>
    <w:rsid w:val="00197027"/>
    <w:rsid w:val="00197CAA"/>
    <w:rsid w:val="001A0305"/>
    <w:rsid w:val="001A0A4D"/>
    <w:rsid w:val="001A0B41"/>
    <w:rsid w:val="001A0F4A"/>
    <w:rsid w:val="001A2318"/>
    <w:rsid w:val="001A2A9F"/>
    <w:rsid w:val="001A319C"/>
    <w:rsid w:val="001A3B73"/>
    <w:rsid w:val="001A4565"/>
    <w:rsid w:val="001A4737"/>
    <w:rsid w:val="001A4878"/>
    <w:rsid w:val="001A52E1"/>
    <w:rsid w:val="001A5823"/>
    <w:rsid w:val="001A594A"/>
    <w:rsid w:val="001A6622"/>
    <w:rsid w:val="001A71A6"/>
    <w:rsid w:val="001A73C7"/>
    <w:rsid w:val="001A75A0"/>
    <w:rsid w:val="001B04F0"/>
    <w:rsid w:val="001B1D81"/>
    <w:rsid w:val="001B2246"/>
    <w:rsid w:val="001B25E0"/>
    <w:rsid w:val="001B3A4D"/>
    <w:rsid w:val="001B3F9A"/>
    <w:rsid w:val="001B4D9B"/>
    <w:rsid w:val="001B4FA5"/>
    <w:rsid w:val="001B629F"/>
    <w:rsid w:val="001B6FE1"/>
    <w:rsid w:val="001B723E"/>
    <w:rsid w:val="001B7653"/>
    <w:rsid w:val="001C0111"/>
    <w:rsid w:val="001C04F2"/>
    <w:rsid w:val="001C23E9"/>
    <w:rsid w:val="001C25D4"/>
    <w:rsid w:val="001C392F"/>
    <w:rsid w:val="001C394C"/>
    <w:rsid w:val="001C41AD"/>
    <w:rsid w:val="001C4DF3"/>
    <w:rsid w:val="001C55D8"/>
    <w:rsid w:val="001C5756"/>
    <w:rsid w:val="001C57EE"/>
    <w:rsid w:val="001C5CF2"/>
    <w:rsid w:val="001C6555"/>
    <w:rsid w:val="001C6DFD"/>
    <w:rsid w:val="001C6E27"/>
    <w:rsid w:val="001C7448"/>
    <w:rsid w:val="001C7DE4"/>
    <w:rsid w:val="001D120D"/>
    <w:rsid w:val="001D252A"/>
    <w:rsid w:val="001D46C6"/>
    <w:rsid w:val="001D5312"/>
    <w:rsid w:val="001D6150"/>
    <w:rsid w:val="001D73EF"/>
    <w:rsid w:val="001D7C4F"/>
    <w:rsid w:val="001E0695"/>
    <w:rsid w:val="001E1AC3"/>
    <w:rsid w:val="001E1B3B"/>
    <w:rsid w:val="001E1E47"/>
    <w:rsid w:val="001E2157"/>
    <w:rsid w:val="001E4451"/>
    <w:rsid w:val="001E53E2"/>
    <w:rsid w:val="001E563C"/>
    <w:rsid w:val="001E61F0"/>
    <w:rsid w:val="001F0489"/>
    <w:rsid w:val="001F060D"/>
    <w:rsid w:val="001F07F0"/>
    <w:rsid w:val="001F0C6C"/>
    <w:rsid w:val="001F15F6"/>
    <w:rsid w:val="001F1859"/>
    <w:rsid w:val="001F2529"/>
    <w:rsid w:val="001F2863"/>
    <w:rsid w:val="001F28B4"/>
    <w:rsid w:val="001F2F6A"/>
    <w:rsid w:val="001F3016"/>
    <w:rsid w:val="001F37BA"/>
    <w:rsid w:val="001F5DD6"/>
    <w:rsid w:val="001F69DB"/>
    <w:rsid w:val="001F740E"/>
    <w:rsid w:val="001F7F32"/>
    <w:rsid w:val="00200AE3"/>
    <w:rsid w:val="00200DBC"/>
    <w:rsid w:val="00201546"/>
    <w:rsid w:val="00201CC0"/>
    <w:rsid w:val="002026CC"/>
    <w:rsid w:val="002037E8"/>
    <w:rsid w:val="0020519E"/>
    <w:rsid w:val="002061CB"/>
    <w:rsid w:val="002068DB"/>
    <w:rsid w:val="00207570"/>
    <w:rsid w:val="0021046D"/>
    <w:rsid w:val="00210784"/>
    <w:rsid w:val="00210C0B"/>
    <w:rsid w:val="00211B68"/>
    <w:rsid w:val="00212A02"/>
    <w:rsid w:val="00212FEE"/>
    <w:rsid w:val="00213132"/>
    <w:rsid w:val="00213D8F"/>
    <w:rsid w:val="0021413A"/>
    <w:rsid w:val="00214424"/>
    <w:rsid w:val="002153D2"/>
    <w:rsid w:val="002155D0"/>
    <w:rsid w:val="0021576D"/>
    <w:rsid w:val="00215BCA"/>
    <w:rsid w:val="002164AF"/>
    <w:rsid w:val="00216B21"/>
    <w:rsid w:val="002174C5"/>
    <w:rsid w:val="002176C9"/>
    <w:rsid w:val="00217BE0"/>
    <w:rsid w:val="00220EDB"/>
    <w:rsid w:val="00221171"/>
    <w:rsid w:val="002211CB"/>
    <w:rsid w:val="0022129E"/>
    <w:rsid w:val="00221596"/>
    <w:rsid w:val="00221888"/>
    <w:rsid w:val="00222040"/>
    <w:rsid w:val="00222172"/>
    <w:rsid w:val="00222DD4"/>
    <w:rsid w:val="00222EEB"/>
    <w:rsid w:val="002235BF"/>
    <w:rsid w:val="002257A3"/>
    <w:rsid w:val="002257B4"/>
    <w:rsid w:val="00226AA3"/>
    <w:rsid w:val="002277C7"/>
    <w:rsid w:val="00227EFC"/>
    <w:rsid w:val="0023013C"/>
    <w:rsid w:val="00230523"/>
    <w:rsid w:val="00230E1E"/>
    <w:rsid w:val="002329C8"/>
    <w:rsid w:val="00233656"/>
    <w:rsid w:val="00233793"/>
    <w:rsid w:val="00233AC1"/>
    <w:rsid w:val="00233EE5"/>
    <w:rsid w:val="002347B9"/>
    <w:rsid w:val="00234D01"/>
    <w:rsid w:val="002358BF"/>
    <w:rsid w:val="002359A7"/>
    <w:rsid w:val="0023660A"/>
    <w:rsid w:val="00236CBD"/>
    <w:rsid w:val="002373C9"/>
    <w:rsid w:val="0023789F"/>
    <w:rsid w:val="00237EB0"/>
    <w:rsid w:val="002409B0"/>
    <w:rsid w:val="00240D0A"/>
    <w:rsid w:val="0024107D"/>
    <w:rsid w:val="00241761"/>
    <w:rsid w:val="00242AD7"/>
    <w:rsid w:val="0024401F"/>
    <w:rsid w:val="00244C30"/>
    <w:rsid w:val="002454F5"/>
    <w:rsid w:val="00245EF2"/>
    <w:rsid w:val="0024649E"/>
    <w:rsid w:val="002467EF"/>
    <w:rsid w:val="0024780C"/>
    <w:rsid w:val="00247CCD"/>
    <w:rsid w:val="0025022E"/>
    <w:rsid w:val="00250AEB"/>
    <w:rsid w:val="00251884"/>
    <w:rsid w:val="00252074"/>
    <w:rsid w:val="002524D2"/>
    <w:rsid w:val="00253071"/>
    <w:rsid w:val="002532F5"/>
    <w:rsid w:val="0025372D"/>
    <w:rsid w:val="00253766"/>
    <w:rsid w:val="00253EFC"/>
    <w:rsid w:val="00253FDB"/>
    <w:rsid w:val="0025457F"/>
    <w:rsid w:val="002557A5"/>
    <w:rsid w:val="00256490"/>
    <w:rsid w:val="002605C6"/>
    <w:rsid w:val="00260CDE"/>
    <w:rsid w:val="00260CDF"/>
    <w:rsid w:val="00261C8D"/>
    <w:rsid w:val="002629E7"/>
    <w:rsid w:val="00262CAC"/>
    <w:rsid w:val="002635CA"/>
    <w:rsid w:val="00263B63"/>
    <w:rsid w:val="00263E12"/>
    <w:rsid w:val="00264032"/>
    <w:rsid w:val="0026428D"/>
    <w:rsid w:val="00264952"/>
    <w:rsid w:val="002668CC"/>
    <w:rsid w:val="00266A1D"/>
    <w:rsid w:val="00266EB1"/>
    <w:rsid w:val="0026752B"/>
    <w:rsid w:val="00267A55"/>
    <w:rsid w:val="00267E57"/>
    <w:rsid w:val="00270839"/>
    <w:rsid w:val="00270E7B"/>
    <w:rsid w:val="00271088"/>
    <w:rsid w:val="002717A9"/>
    <w:rsid w:val="0027279E"/>
    <w:rsid w:val="00272CD7"/>
    <w:rsid w:val="002733CD"/>
    <w:rsid w:val="0027351B"/>
    <w:rsid w:val="00274BF8"/>
    <w:rsid w:val="00274DB2"/>
    <w:rsid w:val="00274DDB"/>
    <w:rsid w:val="00275A09"/>
    <w:rsid w:val="00275CA3"/>
    <w:rsid w:val="00276666"/>
    <w:rsid w:val="00277AB1"/>
    <w:rsid w:val="00280143"/>
    <w:rsid w:val="00281061"/>
    <w:rsid w:val="0028142B"/>
    <w:rsid w:val="00281E65"/>
    <w:rsid w:val="002828B7"/>
    <w:rsid w:val="002838C9"/>
    <w:rsid w:val="0028421A"/>
    <w:rsid w:val="00285FA9"/>
    <w:rsid w:val="0028689F"/>
    <w:rsid w:val="00286F76"/>
    <w:rsid w:val="00287246"/>
    <w:rsid w:val="00290397"/>
    <w:rsid w:val="00290A66"/>
    <w:rsid w:val="00290A8E"/>
    <w:rsid w:val="00291630"/>
    <w:rsid w:val="00291AA5"/>
    <w:rsid w:val="00291B78"/>
    <w:rsid w:val="00292010"/>
    <w:rsid w:val="00292A73"/>
    <w:rsid w:val="0029361F"/>
    <w:rsid w:val="0029370B"/>
    <w:rsid w:val="00295A5D"/>
    <w:rsid w:val="00295C89"/>
    <w:rsid w:val="0029717A"/>
    <w:rsid w:val="002A10C8"/>
    <w:rsid w:val="002A14CA"/>
    <w:rsid w:val="002A14EA"/>
    <w:rsid w:val="002A172F"/>
    <w:rsid w:val="002A1A49"/>
    <w:rsid w:val="002A28E5"/>
    <w:rsid w:val="002A3196"/>
    <w:rsid w:val="002A33FF"/>
    <w:rsid w:val="002A3785"/>
    <w:rsid w:val="002A3990"/>
    <w:rsid w:val="002A3C4B"/>
    <w:rsid w:val="002A4ADF"/>
    <w:rsid w:val="002A4F9F"/>
    <w:rsid w:val="002A6002"/>
    <w:rsid w:val="002A623D"/>
    <w:rsid w:val="002A66AE"/>
    <w:rsid w:val="002A6A95"/>
    <w:rsid w:val="002A6B47"/>
    <w:rsid w:val="002A7467"/>
    <w:rsid w:val="002B0A5B"/>
    <w:rsid w:val="002B1AA1"/>
    <w:rsid w:val="002B1D1C"/>
    <w:rsid w:val="002B1E40"/>
    <w:rsid w:val="002B33E3"/>
    <w:rsid w:val="002B3901"/>
    <w:rsid w:val="002B3C4B"/>
    <w:rsid w:val="002B42EB"/>
    <w:rsid w:val="002B4BD1"/>
    <w:rsid w:val="002B596B"/>
    <w:rsid w:val="002B5AA6"/>
    <w:rsid w:val="002B7720"/>
    <w:rsid w:val="002B7DFC"/>
    <w:rsid w:val="002C0501"/>
    <w:rsid w:val="002C0A61"/>
    <w:rsid w:val="002C0D34"/>
    <w:rsid w:val="002C1850"/>
    <w:rsid w:val="002C2042"/>
    <w:rsid w:val="002C2158"/>
    <w:rsid w:val="002C33F4"/>
    <w:rsid w:val="002C363D"/>
    <w:rsid w:val="002C4312"/>
    <w:rsid w:val="002C5E66"/>
    <w:rsid w:val="002C7911"/>
    <w:rsid w:val="002D0899"/>
    <w:rsid w:val="002D0B3A"/>
    <w:rsid w:val="002D1AAB"/>
    <w:rsid w:val="002D296B"/>
    <w:rsid w:val="002D32A8"/>
    <w:rsid w:val="002D32B8"/>
    <w:rsid w:val="002D4DF1"/>
    <w:rsid w:val="002D4E38"/>
    <w:rsid w:val="002D52C1"/>
    <w:rsid w:val="002D766F"/>
    <w:rsid w:val="002D7E39"/>
    <w:rsid w:val="002E0F09"/>
    <w:rsid w:val="002E1392"/>
    <w:rsid w:val="002E1CE2"/>
    <w:rsid w:val="002E2899"/>
    <w:rsid w:val="002E345D"/>
    <w:rsid w:val="002E4E00"/>
    <w:rsid w:val="002E5831"/>
    <w:rsid w:val="002E5B74"/>
    <w:rsid w:val="002E6173"/>
    <w:rsid w:val="002E6F8F"/>
    <w:rsid w:val="002E71EF"/>
    <w:rsid w:val="002F02DA"/>
    <w:rsid w:val="002F03B3"/>
    <w:rsid w:val="002F0B99"/>
    <w:rsid w:val="002F0C12"/>
    <w:rsid w:val="002F0F0C"/>
    <w:rsid w:val="002F1BB5"/>
    <w:rsid w:val="002F25E7"/>
    <w:rsid w:val="002F27A6"/>
    <w:rsid w:val="002F2ACB"/>
    <w:rsid w:val="002F2F35"/>
    <w:rsid w:val="002F33B3"/>
    <w:rsid w:val="002F33CD"/>
    <w:rsid w:val="002F38F8"/>
    <w:rsid w:val="002F3F9D"/>
    <w:rsid w:val="002F4170"/>
    <w:rsid w:val="002F516E"/>
    <w:rsid w:val="002F6D7B"/>
    <w:rsid w:val="002F70F4"/>
    <w:rsid w:val="002F74C7"/>
    <w:rsid w:val="002F76B1"/>
    <w:rsid w:val="002F7854"/>
    <w:rsid w:val="003001C1"/>
    <w:rsid w:val="0030154D"/>
    <w:rsid w:val="00301672"/>
    <w:rsid w:val="00301E11"/>
    <w:rsid w:val="00302A00"/>
    <w:rsid w:val="00303205"/>
    <w:rsid w:val="0030383F"/>
    <w:rsid w:val="00304BE4"/>
    <w:rsid w:val="00305392"/>
    <w:rsid w:val="00305BBF"/>
    <w:rsid w:val="0030678B"/>
    <w:rsid w:val="00306C94"/>
    <w:rsid w:val="00306E49"/>
    <w:rsid w:val="0030717B"/>
    <w:rsid w:val="00307903"/>
    <w:rsid w:val="00310568"/>
    <w:rsid w:val="0031171A"/>
    <w:rsid w:val="00312498"/>
    <w:rsid w:val="0031346A"/>
    <w:rsid w:val="0031363E"/>
    <w:rsid w:val="00313775"/>
    <w:rsid w:val="003138BD"/>
    <w:rsid w:val="0031501E"/>
    <w:rsid w:val="00315B1B"/>
    <w:rsid w:val="00315EC7"/>
    <w:rsid w:val="00316759"/>
    <w:rsid w:val="00317A22"/>
    <w:rsid w:val="003200CE"/>
    <w:rsid w:val="00320B5B"/>
    <w:rsid w:val="00320C7B"/>
    <w:rsid w:val="00321C8D"/>
    <w:rsid w:val="003220B1"/>
    <w:rsid w:val="0032218D"/>
    <w:rsid w:val="003221D5"/>
    <w:rsid w:val="003224E2"/>
    <w:rsid w:val="003225DC"/>
    <w:rsid w:val="00323038"/>
    <w:rsid w:val="003241E2"/>
    <w:rsid w:val="0032451B"/>
    <w:rsid w:val="00324A63"/>
    <w:rsid w:val="003257C5"/>
    <w:rsid w:val="00325C82"/>
    <w:rsid w:val="00326D7E"/>
    <w:rsid w:val="00331B93"/>
    <w:rsid w:val="00331BE2"/>
    <w:rsid w:val="00331C00"/>
    <w:rsid w:val="00331E63"/>
    <w:rsid w:val="003320A9"/>
    <w:rsid w:val="003335A7"/>
    <w:rsid w:val="00333BE4"/>
    <w:rsid w:val="00334A17"/>
    <w:rsid w:val="00335BD4"/>
    <w:rsid w:val="003368A9"/>
    <w:rsid w:val="00336946"/>
    <w:rsid w:val="00337CC7"/>
    <w:rsid w:val="003420D1"/>
    <w:rsid w:val="00342499"/>
    <w:rsid w:val="003428B3"/>
    <w:rsid w:val="003428DB"/>
    <w:rsid w:val="00342A96"/>
    <w:rsid w:val="00342CEF"/>
    <w:rsid w:val="0034396A"/>
    <w:rsid w:val="00344C03"/>
    <w:rsid w:val="00346D21"/>
    <w:rsid w:val="00347247"/>
    <w:rsid w:val="00347EC6"/>
    <w:rsid w:val="0035158C"/>
    <w:rsid w:val="00351DE6"/>
    <w:rsid w:val="00352949"/>
    <w:rsid w:val="00352E11"/>
    <w:rsid w:val="003534C3"/>
    <w:rsid w:val="003553E8"/>
    <w:rsid w:val="0035540E"/>
    <w:rsid w:val="00355AC5"/>
    <w:rsid w:val="0035772F"/>
    <w:rsid w:val="00360257"/>
    <w:rsid w:val="0036120C"/>
    <w:rsid w:val="003616BE"/>
    <w:rsid w:val="00361973"/>
    <w:rsid w:val="0036212C"/>
    <w:rsid w:val="00362407"/>
    <w:rsid w:val="00362C0A"/>
    <w:rsid w:val="00362FDF"/>
    <w:rsid w:val="00362FF9"/>
    <w:rsid w:val="00364946"/>
    <w:rsid w:val="003649C7"/>
    <w:rsid w:val="00365BB0"/>
    <w:rsid w:val="00365D9D"/>
    <w:rsid w:val="00366372"/>
    <w:rsid w:val="00367003"/>
    <w:rsid w:val="003675E0"/>
    <w:rsid w:val="00367D27"/>
    <w:rsid w:val="0037013F"/>
    <w:rsid w:val="00372B2B"/>
    <w:rsid w:val="003737E2"/>
    <w:rsid w:val="00373E42"/>
    <w:rsid w:val="0037425C"/>
    <w:rsid w:val="00375304"/>
    <w:rsid w:val="003759D1"/>
    <w:rsid w:val="00376F61"/>
    <w:rsid w:val="003770DD"/>
    <w:rsid w:val="00377EEA"/>
    <w:rsid w:val="00377F88"/>
    <w:rsid w:val="00380B41"/>
    <w:rsid w:val="0038130E"/>
    <w:rsid w:val="00382962"/>
    <w:rsid w:val="00382C3C"/>
    <w:rsid w:val="00382D57"/>
    <w:rsid w:val="00383C65"/>
    <w:rsid w:val="00384823"/>
    <w:rsid w:val="00384CE3"/>
    <w:rsid w:val="003851DA"/>
    <w:rsid w:val="003852D3"/>
    <w:rsid w:val="003869F3"/>
    <w:rsid w:val="003874DE"/>
    <w:rsid w:val="00387777"/>
    <w:rsid w:val="00387829"/>
    <w:rsid w:val="00387942"/>
    <w:rsid w:val="00387BBC"/>
    <w:rsid w:val="00387E86"/>
    <w:rsid w:val="003904EE"/>
    <w:rsid w:val="00390B1B"/>
    <w:rsid w:val="00390F58"/>
    <w:rsid w:val="00391627"/>
    <w:rsid w:val="00391740"/>
    <w:rsid w:val="00391969"/>
    <w:rsid w:val="00391C6E"/>
    <w:rsid w:val="00392256"/>
    <w:rsid w:val="00392785"/>
    <w:rsid w:val="00392ADF"/>
    <w:rsid w:val="00392C7B"/>
    <w:rsid w:val="00392DC6"/>
    <w:rsid w:val="003935D5"/>
    <w:rsid w:val="00393723"/>
    <w:rsid w:val="003939E9"/>
    <w:rsid w:val="00393BF4"/>
    <w:rsid w:val="00394722"/>
    <w:rsid w:val="003956F9"/>
    <w:rsid w:val="0039631F"/>
    <w:rsid w:val="00396581"/>
    <w:rsid w:val="003978EF"/>
    <w:rsid w:val="00397C94"/>
    <w:rsid w:val="00397D51"/>
    <w:rsid w:val="00397E6D"/>
    <w:rsid w:val="003A0C2D"/>
    <w:rsid w:val="003A0EE0"/>
    <w:rsid w:val="003A17ED"/>
    <w:rsid w:val="003A18BF"/>
    <w:rsid w:val="003A3CE4"/>
    <w:rsid w:val="003A4194"/>
    <w:rsid w:val="003A4200"/>
    <w:rsid w:val="003A447F"/>
    <w:rsid w:val="003A5F43"/>
    <w:rsid w:val="003A6683"/>
    <w:rsid w:val="003A73FD"/>
    <w:rsid w:val="003B0BAB"/>
    <w:rsid w:val="003B0C28"/>
    <w:rsid w:val="003B14A6"/>
    <w:rsid w:val="003B152D"/>
    <w:rsid w:val="003B155E"/>
    <w:rsid w:val="003B2405"/>
    <w:rsid w:val="003B417D"/>
    <w:rsid w:val="003B44C9"/>
    <w:rsid w:val="003B46E7"/>
    <w:rsid w:val="003B4DF2"/>
    <w:rsid w:val="003B5714"/>
    <w:rsid w:val="003B61E2"/>
    <w:rsid w:val="003B6201"/>
    <w:rsid w:val="003B624A"/>
    <w:rsid w:val="003B696D"/>
    <w:rsid w:val="003B7081"/>
    <w:rsid w:val="003C0A2B"/>
    <w:rsid w:val="003C0E5F"/>
    <w:rsid w:val="003C1DBF"/>
    <w:rsid w:val="003C258A"/>
    <w:rsid w:val="003C2805"/>
    <w:rsid w:val="003C38EA"/>
    <w:rsid w:val="003C40B0"/>
    <w:rsid w:val="003C48D0"/>
    <w:rsid w:val="003C4D48"/>
    <w:rsid w:val="003C66A4"/>
    <w:rsid w:val="003C72E0"/>
    <w:rsid w:val="003D09E4"/>
    <w:rsid w:val="003D0AFE"/>
    <w:rsid w:val="003D0E90"/>
    <w:rsid w:val="003D17B2"/>
    <w:rsid w:val="003D2A9C"/>
    <w:rsid w:val="003D2F00"/>
    <w:rsid w:val="003D37D7"/>
    <w:rsid w:val="003D45DD"/>
    <w:rsid w:val="003D4662"/>
    <w:rsid w:val="003D5604"/>
    <w:rsid w:val="003D59D3"/>
    <w:rsid w:val="003D5E15"/>
    <w:rsid w:val="003D612F"/>
    <w:rsid w:val="003D6597"/>
    <w:rsid w:val="003D6A06"/>
    <w:rsid w:val="003D7B30"/>
    <w:rsid w:val="003E0763"/>
    <w:rsid w:val="003E139B"/>
    <w:rsid w:val="003E1D02"/>
    <w:rsid w:val="003E217B"/>
    <w:rsid w:val="003E3BEC"/>
    <w:rsid w:val="003E40A5"/>
    <w:rsid w:val="003E44D8"/>
    <w:rsid w:val="003E4677"/>
    <w:rsid w:val="003E4DA3"/>
    <w:rsid w:val="003E4E1A"/>
    <w:rsid w:val="003E4EE2"/>
    <w:rsid w:val="003E4FDC"/>
    <w:rsid w:val="003E6266"/>
    <w:rsid w:val="003F03C7"/>
    <w:rsid w:val="003F09BD"/>
    <w:rsid w:val="003F1117"/>
    <w:rsid w:val="003F1377"/>
    <w:rsid w:val="003F1664"/>
    <w:rsid w:val="003F1734"/>
    <w:rsid w:val="003F215C"/>
    <w:rsid w:val="003F22ED"/>
    <w:rsid w:val="003F2C44"/>
    <w:rsid w:val="003F2FD6"/>
    <w:rsid w:val="003F3D6C"/>
    <w:rsid w:val="003F3DFB"/>
    <w:rsid w:val="003F5A1D"/>
    <w:rsid w:val="003F654A"/>
    <w:rsid w:val="003F6765"/>
    <w:rsid w:val="003F7345"/>
    <w:rsid w:val="003F7371"/>
    <w:rsid w:val="003F74AF"/>
    <w:rsid w:val="003F7D6F"/>
    <w:rsid w:val="00400924"/>
    <w:rsid w:val="0040214F"/>
    <w:rsid w:val="0040288E"/>
    <w:rsid w:val="004028E5"/>
    <w:rsid w:val="00402EB5"/>
    <w:rsid w:val="0040428B"/>
    <w:rsid w:val="00404A9A"/>
    <w:rsid w:val="004055FF"/>
    <w:rsid w:val="00405768"/>
    <w:rsid w:val="004066A9"/>
    <w:rsid w:val="004068F4"/>
    <w:rsid w:val="00406EDE"/>
    <w:rsid w:val="004078FA"/>
    <w:rsid w:val="004105C5"/>
    <w:rsid w:val="004124BA"/>
    <w:rsid w:val="0041332D"/>
    <w:rsid w:val="0041386F"/>
    <w:rsid w:val="00414459"/>
    <w:rsid w:val="00415102"/>
    <w:rsid w:val="00415252"/>
    <w:rsid w:val="004157D6"/>
    <w:rsid w:val="00415F10"/>
    <w:rsid w:val="00415F17"/>
    <w:rsid w:val="00416831"/>
    <w:rsid w:val="00416C9B"/>
    <w:rsid w:val="004170AA"/>
    <w:rsid w:val="004173DE"/>
    <w:rsid w:val="00417FEF"/>
    <w:rsid w:val="004209F5"/>
    <w:rsid w:val="00420A8E"/>
    <w:rsid w:val="0042107B"/>
    <w:rsid w:val="00421B15"/>
    <w:rsid w:val="00421C6A"/>
    <w:rsid w:val="00421CD0"/>
    <w:rsid w:val="004220FC"/>
    <w:rsid w:val="004229A3"/>
    <w:rsid w:val="0042423B"/>
    <w:rsid w:val="0042543A"/>
    <w:rsid w:val="004257D3"/>
    <w:rsid w:val="00425FB8"/>
    <w:rsid w:val="00426CCD"/>
    <w:rsid w:val="004277E3"/>
    <w:rsid w:val="004303B1"/>
    <w:rsid w:val="0043057B"/>
    <w:rsid w:val="004309C7"/>
    <w:rsid w:val="00432E28"/>
    <w:rsid w:val="00433040"/>
    <w:rsid w:val="004337D5"/>
    <w:rsid w:val="004340A0"/>
    <w:rsid w:val="004340C2"/>
    <w:rsid w:val="004354A8"/>
    <w:rsid w:val="0043562D"/>
    <w:rsid w:val="004357EF"/>
    <w:rsid w:val="00435CBE"/>
    <w:rsid w:val="004360DC"/>
    <w:rsid w:val="004373A1"/>
    <w:rsid w:val="004376D0"/>
    <w:rsid w:val="00437A0B"/>
    <w:rsid w:val="004403F3"/>
    <w:rsid w:val="004404ED"/>
    <w:rsid w:val="00440A73"/>
    <w:rsid w:val="00442A61"/>
    <w:rsid w:val="00442E6F"/>
    <w:rsid w:val="004431AA"/>
    <w:rsid w:val="00443C11"/>
    <w:rsid w:val="00443E7A"/>
    <w:rsid w:val="004445F4"/>
    <w:rsid w:val="00445513"/>
    <w:rsid w:val="00446B86"/>
    <w:rsid w:val="00446D80"/>
    <w:rsid w:val="0044767F"/>
    <w:rsid w:val="004530FF"/>
    <w:rsid w:val="004532A3"/>
    <w:rsid w:val="004533D0"/>
    <w:rsid w:val="00453ECD"/>
    <w:rsid w:val="00454D8A"/>
    <w:rsid w:val="00455D83"/>
    <w:rsid w:val="00455F00"/>
    <w:rsid w:val="00456EAF"/>
    <w:rsid w:val="004572B0"/>
    <w:rsid w:val="004578E9"/>
    <w:rsid w:val="00460C1A"/>
    <w:rsid w:val="004629F5"/>
    <w:rsid w:val="0046330F"/>
    <w:rsid w:val="00463ACE"/>
    <w:rsid w:val="00464F48"/>
    <w:rsid w:val="00464FB4"/>
    <w:rsid w:val="00467ABE"/>
    <w:rsid w:val="00470139"/>
    <w:rsid w:val="00471450"/>
    <w:rsid w:val="00471AE0"/>
    <w:rsid w:val="00471B0A"/>
    <w:rsid w:val="00471F97"/>
    <w:rsid w:val="00472E13"/>
    <w:rsid w:val="00473214"/>
    <w:rsid w:val="00473BC9"/>
    <w:rsid w:val="00475355"/>
    <w:rsid w:val="004758E7"/>
    <w:rsid w:val="0047612B"/>
    <w:rsid w:val="00476EE2"/>
    <w:rsid w:val="00477DD9"/>
    <w:rsid w:val="00480FE5"/>
    <w:rsid w:val="00481C09"/>
    <w:rsid w:val="0048265D"/>
    <w:rsid w:val="004831A5"/>
    <w:rsid w:val="00483FC2"/>
    <w:rsid w:val="004854DA"/>
    <w:rsid w:val="00485C9E"/>
    <w:rsid w:val="0048628B"/>
    <w:rsid w:val="004866CA"/>
    <w:rsid w:val="0048675C"/>
    <w:rsid w:val="0049042F"/>
    <w:rsid w:val="00490998"/>
    <w:rsid w:val="004914FC"/>
    <w:rsid w:val="0049206A"/>
    <w:rsid w:val="0049337D"/>
    <w:rsid w:val="00494CF2"/>
    <w:rsid w:val="00494F02"/>
    <w:rsid w:val="00496246"/>
    <w:rsid w:val="0049626D"/>
    <w:rsid w:val="00497A9D"/>
    <w:rsid w:val="004A017A"/>
    <w:rsid w:val="004A101E"/>
    <w:rsid w:val="004A1A1B"/>
    <w:rsid w:val="004A1A36"/>
    <w:rsid w:val="004A2745"/>
    <w:rsid w:val="004A3A11"/>
    <w:rsid w:val="004A3A54"/>
    <w:rsid w:val="004A40D0"/>
    <w:rsid w:val="004A5088"/>
    <w:rsid w:val="004A6954"/>
    <w:rsid w:val="004A6AEB"/>
    <w:rsid w:val="004B1417"/>
    <w:rsid w:val="004B1500"/>
    <w:rsid w:val="004B1B4F"/>
    <w:rsid w:val="004B2809"/>
    <w:rsid w:val="004B28E2"/>
    <w:rsid w:val="004B2C5A"/>
    <w:rsid w:val="004B37C5"/>
    <w:rsid w:val="004B5FBB"/>
    <w:rsid w:val="004B625C"/>
    <w:rsid w:val="004B6541"/>
    <w:rsid w:val="004B7673"/>
    <w:rsid w:val="004B7BB1"/>
    <w:rsid w:val="004C0C4C"/>
    <w:rsid w:val="004C0FB8"/>
    <w:rsid w:val="004C1489"/>
    <w:rsid w:val="004C199E"/>
    <w:rsid w:val="004C1BC4"/>
    <w:rsid w:val="004C1F02"/>
    <w:rsid w:val="004C2033"/>
    <w:rsid w:val="004C2AC7"/>
    <w:rsid w:val="004C350B"/>
    <w:rsid w:val="004C3912"/>
    <w:rsid w:val="004C40E4"/>
    <w:rsid w:val="004C4CD9"/>
    <w:rsid w:val="004C55CE"/>
    <w:rsid w:val="004C5A03"/>
    <w:rsid w:val="004C7538"/>
    <w:rsid w:val="004C77E0"/>
    <w:rsid w:val="004D075B"/>
    <w:rsid w:val="004D131C"/>
    <w:rsid w:val="004D21EB"/>
    <w:rsid w:val="004D476B"/>
    <w:rsid w:val="004D47A0"/>
    <w:rsid w:val="004D4C6B"/>
    <w:rsid w:val="004D4FD8"/>
    <w:rsid w:val="004D535C"/>
    <w:rsid w:val="004D7F18"/>
    <w:rsid w:val="004E15C7"/>
    <w:rsid w:val="004E1E05"/>
    <w:rsid w:val="004E25A4"/>
    <w:rsid w:val="004E2DA1"/>
    <w:rsid w:val="004E3B37"/>
    <w:rsid w:val="004E49A2"/>
    <w:rsid w:val="004E4ED4"/>
    <w:rsid w:val="004E51AC"/>
    <w:rsid w:val="004E5440"/>
    <w:rsid w:val="004E58F5"/>
    <w:rsid w:val="004E5957"/>
    <w:rsid w:val="004E7348"/>
    <w:rsid w:val="004E7AB9"/>
    <w:rsid w:val="004E7E17"/>
    <w:rsid w:val="004F0238"/>
    <w:rsid w:val="004F031E"/>
    <w:rsid w:val="004F0691"/>
    <w:rsid w:val="004F07C9"/>
    <w:rsid w:val="004F16DD"/>
    <w:rsid w:val="004F1D18"/>
    <w:rsid w:val="004F29C8"/>
    <w:rsid w:val="004F4251"/>
    <w:rsid w:val="004F457D"/>
    <w:rsid w:val="004F471A"/>
    <w:rsid w:val="004F4CC4"/>
    <w:rsid w:val="004F50C7"/>
    <w:rsid w:val="004F5FCC"/>
    <w:rsid w:val="004F6574"/>
    <w:rsid w:val="004F6C13"/>
    <w:rsid w:val="004F75CB"/>
    <w:rsid w:val="004F7767"/>
    <w:rsid w:val="0050025F"/>
    <w:rsid w:val="00500389"/>
    <w:rsid w:val="0050057D"/>
    <w:rsid w:val="00500995"/>
    <w:rsid w:val="00500CCB"/>
    <w:rsid w:val="00500CDE"/>
    <w:rsid w:val="00500E08"/>
    <w:rsid w:val="00501D82"/>
    <w:rsid w:val="005044DA"/>
    <w:rsid w:val="005052DF"/>
    <w:rsid w:val="005067AF"/>
    <w:rsid w:val="0050766B"/>
    <w:rsid w:val="00510C76"/>
    <w:rsid w:val="00510EEF"/>
    <w:rsid w:val="0051210D"/>
    <w:rsid w:val="0051298F"/>
    <w:rsid w:val="00512B43"/>
    <w:rsid w:val="00513A07"/>
    <w:rsid w:val="00513CFB"/>
    <w:rsid w:val="00514BEE"/>
    <w:rsid w:val="00515D13"/>
    <w:rsid w:val="00515E24"/>
    <w:rsid w:val="00515EB9"/>
    <w:rsid w:val="00515EEB"/>
    <w:rsid w:val="0051720D"/>
    <w:rsid w:val="00517406"/>
    <w:rsid w:val="00517424"/>
    <w:rsid w:val="00517C10"/>
    <w:rsid w:val="00520AD8"/>
    <w:rsid w:val="00521B0A"/>
    <w:rsid w:val="00521C87"/>
    <w:rsid w:val="00521D1A"/>
    <w:rsid w:val="005221A4"/>
    <w:rsid w:val="005222AB"/>
    <w:rsid w:val="0052269C"/>
    <w:rsid w:val="005227DD"/>
    <w:rsid w:val="00523DA5"/>
    <w:rsid w:val="00523F49"/>
    <w:rsid w:val="00524FB6"/>
    <w:rsid w:val="00526E54"/>
    <w:rsid w:val="00527282"/>
    <w:rsid w:val="005279FF"/>
    <w:rsid w:val="005301A8"/>
    <w:rsid w:val="005303B7"/>
    <w:rsid w:val="005314E7"/>
    <w:rsid w:val="00531713"/>
    <w:rsid w:val="005319D3"/>
    <w:rsid w:val="00532D15"/>
    <w:rsid w:val="005339DE"/>
    <w:rsid w:val="00534051"/>
    <w:rsid w:val="00534D2F"/>
    <w:rsid w:val="00535AA6"/>
    <w:rsid w:val="00535F9A"/>
    <w:rsid w:val="00536786"/>
    <w:rsid w:val="00536A28"/>
    <w:rsid w:val="00541710"/>
    <w:rsid w:val="00543C77"/>
    <w:rsid w:val="0054457E"/>
    <w:rsid w:val="00544868"/>
    <w:rsid w:val="00544877"/>
    <w:rsid w:val="0054641B"/>
    <w:rsid w:val="005464AC"/>
    <w:rsid w:val="00546CEF"/>
    <w:rsid w:val="0054762F"/>
    <w:rsid w:val="00547708"/>
    <w:rsid w:val="005502BD"/>
    <w:rsid w:val="00550443"/>
    <w:rsid w:val="00550FF4"/>
    <w:rsid w:val="00551127"/>
    <w:rsid w:val="005511AB"/>
    <w:rsid w:val="005511B2"/>
    <w:rsid w:val="005518F1"/>
    <w:rsid w:val="005528B6"/>
    <w:rsid w:val="0055334F"/>
    <w:rsid w:val="0055547C"/>
    <w:rsid w:val="00555BAE"/>
    <w:rsid w:val="00557394"/>
    <w:rsid w:val="005576C0"/>
    <w:rsid w:val="00557F91"/>
    <w:rsid w:val="0056084C"/>
    <w:rsid w:val="00561318"/>
    <w:rsid w:val="00561A99"/>
    <w:rsid w:val="00561BEC"/>
    <w:rsid w:val="0056277C"/>
    <w:rsid w:val="00563782"/>
    <w:rsid w:val="00564D28"/>
    <w:rsid w:val="005663A0"/>
    <w:rsid w:val="00567B06"/>
    <w:rsid w:val="00570FB0"/>
    <w:rsid w:val="00571253"/>
    <w:rsid w:val="0057228F"/>
    <w:rsid w:val="0057270A"/>
    <w:rsid w:val="00572784"/>
    <w:rsid w:val="00573A12"/>
    <w:rsid w:val="00575101"/>
    <w:rsid w:val="00575128"/>
    <w:rsid w:val="00575A3D"/>
    <w:rsid w:val="00575A78"/>
    <w:rsid w:val="0057601C"/>
    <w:rsid w:val="00576297"/>
    <w:rsid w:val="005769DE"/>
    <w:rsid w:val="00576DE9"/>
    <w:rsid w:val="00576F15"/>
    <w:rsid w:val="00580050"/>
    <w:rsid w:val="005802A2"/>
    <w:rsid w:val="00580996"/>
    <w:rsid w:val="0058196C"/>
    <w:rsid w:val="00581C01"/>
    <w:rsid w:val="00582E5D"/>
    <w:rsid w:val="00583351"/>
    <w:rsid w:val="00583AF3"/>
    <w:rsid w:val="00583DB1"/>
    <w:rsid w:val="005845E9"/>
    <w:rsid w:val="00584B6B"/>
    <w:rsid w:val="0058503C"/>
    <w:rsid w:val="0058595F"/>
    <w:rsid w:val="00586600"/>
    <w:rsid w:val="00587871"/>
    <w:rsid w:val="005902D7"/>
    <w:rsid w:val="0059087E"/>
    <w:rsid w:val="00594D8E"/>
    <w:rsid w:val="00595149"/>
    <w:rsid w:val="005965C4"/>
    <w:rsid w:val="005970FB"/>
    <w:rsid w:val="005A0361"/>
    <w:rsid w:val="005A149A"/>
    <w:rsid w:val="005A1CD4"/>
    <w:rsid w:val="005A2021"/>
    <w:rsid w:val="005A2A48"/>
    <w:rsid w:val="005A2D8F"/>
    <w:rsid w:val="005A30C3"/>
    <w:rsid w:val="005A39F8"/>
    <w:rsid w:val="005A47F8"/>
    <w:rsid w:val="005A4DC3"/>
    <w:rsid w:val="005A4FCC"/>
    <w:rsid w:val="005A5BB6"/>
    <w:rsid w:val="005A6864"/>
    <w:rsid w:val="005A6B78"/>
    <w:rsid w:val="005A797E"/>
    <w:rsid w:val="005A7C14"/>
    <w:rsid w:val="005A7C3C"/>
    <w:rsid w:val="005B0888"/>
    <w:rsid w:val="005B0ABB"/>
    <w:rsid w:val="005B28B8"/>
    <w:rsid w:val="005B2E48"/>
    <w:rsid w:val="005B3313"/>
    <w:rsid w:val="005B3F46"/>
    <w:rsid w:val="005B5800"/>
    <w:rsid w:val="005B5A12"/>
    <w:rsid w:val="005B5E4F"/>
    <w:rsid w:val="005B6055"/>
    <w:rsid w:val="005B6143"/>
    <w:rsid w:val="005B63CD"/>
    <w:rsid w:val="005B67C8"/>
    <w:rsid w:val="005B69BC"/>
    <w:rsid w:val="005B6D5B"/>
    <w:rsid w:val="005B7C55"/>
    <w:rsid w:val="005C0183"/>
    <w:rsid w:val="005C0274"/>
    <w:rsid w:val="005C2188"/>
    <w:rsid w:val="005C38A6"/>
    <w:rsid w:val="005C41BD"/>
    <w:rsid w:val="005C4220"/>
    <w:rsid w:val="005C4BF8"/>
    <w:rsid w:val="005C5549"/>
    <w:rsid w:val="005C66F3"/>
    <w:rsid w:val="005C7363"/>
    <w:rsid w:val="005C7857"/>
    <w:rsid w:val="005D00F6"/>
    <w:rsid w:val="005D02E5"/>
    <w:rsid w:val="005D09D3"/>
    <w:rsid w:val="005D152C"/>
    <w:rsid w:val="005D16CE"/>
    <w:rsid w:val="005D1C6D"/>
    <w:rsid w:val="005D2CBB"/>
    <w:rsid w:val="005D2DCF"/>
    <w:rsid w:val="005D306D"/>
    <w:rsid w:val="005D392B"/>
    <w:rsid w:val="005D3D81"/>
    <w:rsid w:val="005D45D1"/>
    <w:rsid w:val="005D46D5"/>
    <w:rsid w:val="005D49E0"/>
    <w:rsid w:val="005D4D67"/>
    <w:rsid w:val="005D4D6A"/>
    <w:rsid w:val="005D4E99"/>
    <w:rsid w:val="005D5496"/>
    <w:rsid w:val="005D5B58"/>
    <w:rsid w:val="005D631F"/>
    <w:rsid w:val="005D6849"/>
    <w:rsid w:val="005D69A3"/>
    <w:rsid w:val="005D6D03"/>
    <w:rsid w:val="005D73E4"/>
    <w:rsid w:val="005E02C3"/>
    <w:rsid w:val="005E0709"/>
    <w:rsid w:val="005E0C38"/>
    <w:rsid w:val="005E254F"/>
    <w:rsid w:val="005E4054"/>
    <w:rsid w:val="005E46BA"/>
    <w:rsid w:val="005E4C05"/>
    <w:rsid w:val="005E4FE3"/>
    <w:rsid w:val="005E56FE"/>
    <w:rsid w:val="005E5FF0"/>
    <w:rsid w:val="005E6527"/>
    <w:rsid w:val="005E6D2A"/>
    <w:rsid w:val="005E775E"/>
    <w:rsid w:val="005F117A"/>
    <w:rsid w:val="005F1883"/>
    <w:rsid w:val="005F19C8"/>
    <w:rsid w:val="005F1AC6"/>
    <w:rsid w:val="005F2656"/>
    <w:rsid w:val="005F2B64"/>
    <w:rsid w:val="005F33BF"/>
    <w:rsid w:val="005F3FF3"/>
    <w:rsid w:val="005F4A5E"/>
    <w:rsid w:val="005F4C43"/>
    <w:rsid w:val="005F5013"/>
    <w:rsid w:val="005F799F"/>
    <w:rsid w:val="006002FF"/>
    <w:rsid w:val="006003C0"/>
    <w:rsid w:val="006010BC"/>
    <w:rsid w:val="006013D3"/>
    <w:rsid w:val="00601924"/>
    <w:rsid w:val="00601A73"/>
    <w:rsid w:val="00602085"/>
    <w:rsid w:val="00602D7B"/>
    <w:rsid w:val="00602F4F"/>
    <w:rsid w:val="00604725"/>
    <w:rsid w:val="00604BEC"/>
    <w:rsid w:val="00604EB7"/>
    <w:rsid w:val="00605423"/>
    <w:rsid w:val="0060554A"/>
    <w:rsid w:val="006055B2"/>
    <w:rsid w:val="0060683B"/>
    <w:rsid w:val="00607066"/>
    <w:rsid w:val="00607307"/>
    <w:rsid w:val="00607EF6"/>
    <w:rsid w:val="00607FD3"/>
    <w:rsid w:val="00610CB7"/>
    <w:rsid w:val="0061119E"/>
    <w:rsid w:val="00612471"/>
    <w:rsid w:val="00612E77"/>
    <w:rsid w:val="00613FD1"/>
    <w:rsid w:val="00614575"/>
    <w:rsid w:val="00615D48"/>
    <w:rsid w:val="00616AC9"/>
    <w:rsid w:val="0062003F"/>
    <w:rsid w:val="006200EC"/>
    <w:rsid w:val="00620228"/>
    <w:rsid w:val="0062051F"/>
    <w:rsid w:val="006206A4"/>
    <w:rsid w:val="00620F79"/>
    <w:rsid w:val="00621D24"/>
    <w:rsid w:val="00622561"/>
    <w:rsid w:val="0062388D"/>
    <w:rsid w:val="00623C87"/>
    <w:rsid w:val="00623E7B"/>
    <w:rsid w:val="00624088"/>
    <w:rsid w:val="00624801"/>
    <w:rsid w:val="00626A8C"/>
    <w:rsid w:val="00626B59"/>
    <w:rsid w:val="00626EA2"/>
    <w:rsid w:val="00627AF1"/>
    <w:rsid w:val="00627E48"/>
    <w:rsid w:val="0063095B"/>
    <w:rsid w:val="00630B84"/>
    <w:rsid w:val="00630C5A"/>
    <w:rsid w:val="0063108E"/>
    <w:rsid w:val="00631F23"/>
    <w:rsid w:val="00632212"/>
    <w:rsid w:val="0063328B"/>
    <w:rsid w:val="0063364A"/>
    <w:rsid w:val="0063389C"/>
    <w:rsid w:val="00635B08"/>
    <w:rsid w:val="00636473"/>
    <w:rsid w:val="00636889"/>
    <w:rsid w:val="00636F76"/>
    <w:rsid w:val="006372A4"/>
    <w:rsid w:val="00637DE3"/>
    <w:rsid w:val="0064022D"/>
    <w:rsid w:val="006408E8"/>
    <w:rsid w:val="006412BC"/>
    <w:rsid w:val="00641C2D"/>
    <w:rsid w:val="00643774"/>
    <w:rsid w:val="00643EB3"/>
    <w:rsid w:val="00643F41"/>
    <w:rsid w:val="00644B05"/>
    <w:rsid w:val="00645A1A"/>
    <w:rsid w:val="006466F3"/>
    <w:rsid w:val="00646E60"/>
    <w:rsid w:val="00647252"/>
    <w:rsid w:val="006472D8"/>
    <w:rsid w:val="0064799C"/>
    <w:rsid w:val="00647A64"/>
    <w:rsid w:val="00650339"/>
    <w:rsid w:val="0065096E"/>
    <w:rsid w:val="00650DDF"/>
    <w:rsid w:val="00650E98"/>
    <w:rsid w:val="00651582"/>
    <w:rsid w:val="00651FDC"/>
    <w:rsid w:val="006529E6"/>
    <w:rsid w:val="00652A6C"/>
    <w:rsid w:val="00652C52"/>
    <w:rsid w:val="00652E1F"/>
    <w:rsid w:val="00653332"/>
    <w:rsid w:val="00653ECA"/>
    <w:rsid w:val="00653F4D"/>
    <w:rsid w:val="006542FB"/>
    <w:rsid w:val="00654806"/>
    <w:rsid w:val="0065503F"/>
    <w:rsid w:val="00655154"/>
    <w:rsid w:val="00655B09"/>
    <w:rsid w:val="00655D52"/>
    <w:rsid w:val="00655EB7"/>
    <w:rsid w:val="00656581"/>
    <w:rsid w:val="00656F8D"/>
    <w:rsid w:val="00657250"/>
    <w:rsid w:val="00657783"/>
    <w:rsid w:val="006578C0"/>
    <w:rsid w:val="00660327"/>
    <w:rsid w:val="00661625"/>
    <w:rsid w:val="006618DB"/>
    <w:rsid w:val="006620C8"/>
    <w:rsid w:val="00662ABD"/>
    <w:rsid w:val="00662B20"/>
    <w:rsid w:val="00664261"/>
    <w:rsid w:val="00664F00"/>
    <w:rsid w:val="00664F68"/>
    <w:rsid w:val="0066591C"/>
    <w:rsid w:val="00665978"/>
    <w:rsid w:val="00667F5B"/>
    <w:rsid w:val="00670D06"/>
    <w:rsid w:val="00672F05"/>
    <w:rsid w:val="00673B96"/>
    <w:rsid w:val="00674484"/>
    <w:rsid w:val="00674E74"/>
    <w:rsid w:val="00674FA1"/>
    <w:rsid w:val="00675DB4"/>
    <w:rsid w:val="006778EF"/>
    <w:rsid w:val="00680569"/>
    <w:rsid w:val="00680612"/>
    <w:rsid w:val="006812F2"/>
    <w:rsid w:val="0068143E"/>
    <w:rsid w:val="0068240E"/>
    <w:rsid w:val="0068374D"/>
    <w:rsid w:val="006837FC"/>
    <w:rsid w:val="00683C19"/>
    <w:rsid w:val="00684431"/>
    <w:rsid w:val="00684E16"/>
    <w:rsid w:val="0068506E"/>
    <w:rsid w:val="006873DD"/>
    <w:rsid w:val="00687D56"/>
    <w:rsid w:val="00687FFD"/>
    <w:rsid w:val="006908DB"/>
    <w:rsid w:val="00691740"/>
    <w:rsid w:val="00691DBB"/>
    <w:rsid w:val="00692042"/>
    <w:rsid w:val="006921A7"/>
    <w:rsid w:val="006930C7"/>
    <w:rsid w:val="00693F89"/>
    <w:rsid w:val="006945FC"/>
    <w:rsid w:val="00694836"/>
    <w:rsid w:val="00694EC9"/>
    <w:rsid w:val="00695093"/>
    <w:rsid w:val="00695638"/>
    <w:rsid w:val="006960FB"/>
    <w:rsid w:val="00696C01"/>
    <w:rsid w:val="00696C4F"/>
    <w:rsid w:val="00697071"/>
    <w:rsid w:val="006A1E4E"/>
    <w:rsid w:val="006A251B"/>
    <w:rsid w:val="006A280F"/>
    <w:rsid w:val="006A28F4"/>
    <w:rsid w:val="006A3085"/>
    <w:rsid w:val="006A3181"/>
    <w:rsid w:val="006A39A5"/>
    <w:rsid w:val="006A4465"/>
    <w:rsid w:val="006A5D12"/>
    <w:rsid w:val="006A7C2F"/>
    <w:rsid w:val="006B021D"/>
    <w:rsid w:val="006B0911"/>
    <w:rsid w:val="006B0939"/>
    <w:rsid w:val="006B109D"/>
    <w:rsid w:val="006B1620"/>
    <w:rsid w:val="006B241B"/>
    <w:rsid w:val="006B253B"/>
    <w:rsid w:val="006B2BAC"/>
    <w:rsid w:val="006B3240"/>
    <w:rsid w:val="006B39ED"/>
    <w:rsid w:val="006B3AD3"/>
    <w:rsid w:val="006B44AB"/>
    <w:rsid w:val="006B456B"/>
    <w:rsid w:val="006B598F"/>
    <w:rsid w:val="006B5E42"/>
    <w:rsid w:val="006B5FA0"/>
    <w:rsid w:val="006C00AB"/>
    <w:rsid w:val="006C04D6"/>
    <w:rsid w:val="006C0DD8"/>
    <w:rsid w:val="006C0F11"/>
    <w:rsid w:val="006C1322"/>
    <w:rsid w:val="006C1803"/>
    <w:rsid w:val="006C34A3"/>
    <w:rsid w:val="006C4688"/>
    <w:rsid w:val="006C4B6C"/>
    <w:rsid w:val="006C4B99"/>
    <w:rsid w:val="006C4D3C"/>
    <w:rsid w:val="006C524E"/>
    <w:rsid w:val="006C71F5"/>
    <w:rsid w:val="006C7D3B"/>
    <w:rsid w:val="006D15DA"/>
    <w:rsid w:val="006D2359"/>
    <w:rsid w:val="006D3C22"/>
    <w:rsid w:val="006D3F17"/>
    <w:rsid w:val="006D4C00"/>
    <w:rsid w:val="006D5636"/>
    <w:rsid w:val="006D5A09"/>
    <w:rsid w:val="006D5F0E"/>
    <w:rsid w:val="006D629D"/>
    <w:rsid w:val="006D67BC"/>
    <w:rsid w:val="006D6A12"/>
    <w:rsid w:val="006D6B0B"/>
    <w:rsid w:val="006D6E3E"/>
    <w:rsid w:val="006D70D1"/>
    <w:rsid w:val="006D7641"/>
    <w:rsid w:val="006D773B"/>
    <w:rsid w:val="006D79BD"/>
    <w:rsid w:val="006E009F"/>
    <w:rsid w:val="006E013E"/>
    <w:rsid w:val="006E0C01"/>
    <w:rsid w:val="006E1CAF"/>
    <w:rsid w:val="006E2298"/>
    <w:rsid w:val="006E26B8"/>
    <w:rsid w:val="006E2AFF"/>
    <w:rsid w:val="006E2D16"/>
    <w:rsid w:val="006E3125"/>
    <w:rsid w:val="006E5602"/>
    <w:rsid w:val="006E5F55"/>
    <w:rsid w:val="006E6795"/>
    <w:rsid w:val="006F0A44"/>
    <w:rsid w:val="006F0A46"/>
    <w:rsid w:val="006F13A8"/>
    <w:rsid w:val="006F1932"/>
    <w:rsid w:val="006F26A0"/>
    <w:rsid w:val="006F39CF"/>
    <w:rsid w:val="006F3EB8"/>
    <w:rsid w:val="006F531D"/>
    <w:rsid w:val="006F5963"/>
    <w:rsid w:val="006F5A7A"/>
    <w:rsid w:val="006F6C57"/>
    <w:rsid w:val="006F70F4"/>
    <w:rsid w:val="006F7B70"/>
    <w:rsid w:val="006F7EAE"/>
    <w:rsid w:val="0070139F"/>
    <w:rsid w:val="00701423"/>
    <w:rsid w:val="00701F9A"/>
    <w:rsid w:val="00702370"/>
    <w:rsid w:val="007026DE"/>
    <w:rsid w:val="00702EB5"/>
    <w:rsid w:val="00702EE3"/>
    <w:rsid w:val="00703A2B"/>
    <w:rsid w:val="007047A5"/>
    <w:rsid w:val="007051ED"/>
    <w:rsid w:val="007054B6"/>
    <w:rsid w:val="0070630A"/>
    <w:rsid w:val="0070659D"/>
    <w:rsid w:val="00707730"/>
    <w:rsid w:val="00707846"/>
    <w:rsid w:val="00707BA6"/>
    <w:rsid w:val="00707CAD"/>
    <w:rsid w:val="00707CBE"/>
    <w:rsid w:val="00710807"/>
    <w:rsid w:val="0071143F"/>
    <w:rsid w:val="00712000"/>
    <w:rsid w:val="007123B9"/>
    <w:rsid w:val="007127F0"/>
    <w:rsid w:val="0071311F"/>
    <w:rsid w:val="00713E72"/>
    <w:rsid w:val="0071406A"/>
    <w:rsid w:val="0071485F"/>
    <w:rsid w:val="00714BAC"/>
    <w:rsid w:val="007166C7"/>
    <w:rsid w:val="0071672D"/>
    <w:rsid w:val="00716AAC"/>
    <w:rsid w:val="00716DAC"/>
    <w:rsid w:val="00717A93"/>
    <w:rsid w:val="0072097B"/>
    <w:rsid w:val="00720A8E"/>
    <w:rsid w:val="00720FC0"/>
    <w:rsid w:val="0072182A"/>
    <w:rsid w:val="00722EE3"/>
    <w:rsid w:val="007230E4"/>
    <w:rsid w:val="007233E0"/>
    <w:rsid w:val="0072347E"/>
    <w:rsid w:val="00724B4C"/>
    <w:rsid w:val="00724E2C"/>
    <w:rsid w:val="00724FA5"/>
    <w:rsid w:val="007267A7"/>
    <w:rsid w:val="00726A22"/>
    <w:rsid w:val="00727B59"/>
    <w:rsid w:val="0073030F"/>
    <w:rsid w:val="00730573"/>
    <w:rsid w:val="00730865"/>
    <w:rsid w:val="00732E55"/>
    <w:rsid w:val="00732FA6"/>
    <w:rsid w:val="00733143"/>
    <w:rsid w:val="00734D82"/>
    <w:rsid w:val="00735B1C"/>
    <w:rsid w:val="00735FE8"/>
    <w:rsid w:val="00737F30"/>
    <w:rsid w:val="007402D2"/>
    <w:rsid w:val="00740C93"/>
    <w:rsid w:val="0074188D"/>
    <w:rsid w:val="00741B67"/>
    <w:rsid w:val="00742595"/>
    <w:rsid w:val="007425DF"/>
    <w:rsid w:val="00742A28"/>
    <w:rsid w:val="00742AAF"/>
    <w:rsid w:val="00742DD5"/>
    <w:rsid w:val="00743594"/>
    <w:rsid w:val="007438DA"/>
    <w:rsid w:val="00744044"/>
    <w:rsid w:val="0074421B"/>
    <w:rsid w:val="00744685"/>
    <w:rsid w:val="00744CE4"/>
    <w:rsid w:val="00744D37"/>
    <w:rsid w:val="00744F50"/>
    <w:rsid w:val="00745722"/>
    <w:rsid w:val="007457BD"/>
    <w:rsid w:val="00745B2E"/>
    <w:rsid w:val="007462EB"/>
    <w:rsid w:val="0074726A"/>
    <w:rsid w:val="007474D8"/>
    <w:rsid w:val="00747773"/>
    <w:rsid w:val="007501DF"/>
    <w:rsid w:val="00750264"/>
    <w:rsid w:val="00750DBA"/>
    <w:rsid w:val="007513D5"/>
    <w:rsid w:val="007520D9"/>
    <w:rsid w:val="00752480"/>
    <w:rsid w:val="00752486"/>
    <w:rsid w:val="007525D5"/>
    <w:rsid w:val="00752F65"/>
    <w:rsid w:val="00753903"/>
    <w:rsid w:val="00754211"/>
    <w:rsid w:val="00755967"/>
    <w:rsid w:val="007559CF"/>
    <w:rsid w:val="00756856"/>
    <w:rsid w:val="00757736"/>
    <w:rsid w:val="00760F53"/>
    <w:rsid w:val="00762BA8"/>
    <w:rsid w:val="00764200"/>
    <w:rsid w:val="007642B9"/>
    <w:rsid w:val="007646C2"/>
    <w:rsid w:val="00765EA6"/>
    <w:rsid w:val="00765F32"/>
    <w:rsid w:val="007668D2"/>
    <w:rsid w:val="00766B08"/>
    <w:rsid w:val="00766DC6"/>
    <w:rsid w:val="00766E24"/>
    <w:rsid w:val="00767A4A"/>
    <w:rsid w:val="007702F9"/>
    <w:rsid w:val="0077033E"/>
    <w:rsid w:val="007711B1"/>
    <w:rsid w:val="00771584"/>
    <w:rsid w:val="00771992"/>
    <w:rsid w:val="00772DDB"/>
    <w:rsid w:val="00772DE4"/>
    <w:rsid w:val="00772FA5"/>
    <w:rsid w:val="00773441"/>
    <w:rsid w:val="00774E71"/>
    <w:rsid w:val="00775968"/>
    <w:rsid w:val="00776627"/>
    <w:rsid w:val="007769AD"/>
    <w:rsid w:val="007772BA"/>
    <w:rsid w:val="00777CF4"/>
    <w:rsid w:val="00780035"/>
    <w:rsid w:val="00780623"/>
    <w:rsid w:val="007814DD"/>
    <w:rsid w:val="00781D72"/>
    <w:rsid w:val="007829E3"/>
    <w:rsid w:val="00782A04"/>
    <w:rsid w:val="00783291"/>
    <w:rsid w:val="00783395"/>
    <w:rsid w:val="007834CC"/>
    <w:rsid w:val="007836EC"/>
    <w:rsid w:val="0078380B"/>
    <w:rsid w:val="007842B9"/>
    <w:rsid w:val="00784B08"/>
    <w:rsid w:val="00785B5C"/>
    <w:rsid w:val="00786207"/>
    <w:rsid w:val="007867B3"/>
    <w:rsid w:val="007869E5"/>
    <w:rsid w:val="00787677"/>
    <w:rsid w:val="007877A2"/>
    <w:rsid w:val="00787913"/>
    <w:rsid w:val="00790DAE"/>
    <w:rsid w:val="00790EE5"/>
    <w:rsid w:val="0079179F"/>
    <w:rsid w:val="007917C5"/>
    <w:rsid w:val="00791E9D"/>
    <w:rsid w:val="00792B87"/>
    <w:rsid w:val="007934B8"/>
    <w:rsid w:val="00794474"/>
    <w:rsid w:val="00794962"/>
    <w:rsid w:val="00795271"/>
    <w:rsid w:val="00797487"/>
    <w:rsid w:val="00797BC0"/>
    <w:rsid w:val="00797E8F"/>
    <w:rsid w:val="00797F24"/>
    <w:rsid w:val="007A061D"/>
    <w:rsid w:val="007A1DDB"/>
    <w:rsid w:val="007A2B9E"/>
    <w:rsid w:val="007A360C"/>
    <w:rsid w:val="007A4B4B"/>
    <w:rsid w:val="007A5DED"/>
    <w:rsid w:val="007A69AD"/>
    <w:rsid w:val="007A6E4D"/>
    <w:rsid w:val="007B0841"/>
    <w:rsid w:val="007B0AD9"/>
    <w:rsid w:val="007B0D99"/>
    <w:rsid w:val="007B1427"/>
    <w:rsid w:val="007B2838"/>
    <w:rsid w:val="007B3041"/>
    <w:rsid w:val="007B4011"/>
    <w:rsid w:val="007B487A"/>
    <w:rsid w:val="007B4EE4"/>
    <w:rsid w:val="007B5D2F"/>
    <w:rsid w:val="007B6BB7"/>
    <w:rsid w:val="007B7179"/>
    <w:rsid w:val="007B7B2B"/>
    <w:rsid w:val="007C0127"/>
    <w:rsid w:val="007C0678"/>
    <w:rsid w:val="007C1144"/>
    <w:rsid w:val="007C1973"/>
    <w:rsid w:val="007C2BE4"/>
    <w:rsid w:val="007C33A0"/>
    <w:rsid w:val="007C3E57"/>
    <w:rsid w:val="007C4D5E"/>
    <w:rsid w:val="007C5999"/>
    <w:rsid w:val="007C5B2C"/>
    <w:rsid w:val="007C6B9D"/>
    <w:rsid w:val="007C7178"/>
    <w:rsid w:val="007C797D"/>
    <w:rsid w:val="007C7FAA"/>
    <w:rsid w:val="007D0CE8"/>
    <w:rsid w:val="007D1280"/>
    <w:rsid w:val="007D169C"/>
    <w:rsid w:val="007D315E"/>
    <w:rsid w:val="007D34BB"/>
    <w:rsid w:val="007D3F37"/>
    <w:rsid w:val="007D47CD"/>
    <w:rsid w:val="007D6035"/>
    <w:rsid w:val="007D7396"/>
    <w:rsid w:val="007D7879"/>
    <w:rsid w:val="007D7FEE"/>
    <w:rsid w:val="007E0F6E"/>
    <w:rsid w:val="007E1B78"/>
    <w:rsid w:val="007E1B7F"/>
    <w:rsid w:val="007E1F69"/>
    <w:rsid w:val="007E280B"/>
    <w:rsid w:val="007E34EB"/>
    <w:rsid w:val="007E3C31"/>
    <w:rsid w:val="007E42AF"/>
    <w:rsid w:val="007E4AED"/>
    <w:rsid w:val="007E4C36"/>
    <w:rsid w:val="007E5F79"/>
    <w:rsid w:val="007E6064"/>
    <w:rsid w:val="007E6157"/>
    <w:rsid w:val="007E6653"/>
    <w:rsid w:val="007E6D01"/>
    <w:rsid w:val="007E7AA8"/>
    <w:rsid w:val="007F0DDA"/>
    <w:rsid w:val="007F2672"/>
    <w:rsid w:val="007F2DD2"/>
    <w:rsid w:val="007F2E40"/>
    <w:rsid w:val="007F3513"/>
    <w:rsid w:val="007F37B7"/>
    <w:rsid w:val="007F4AFF"/>
    <w:rsid w:val="007F507C"/>
    <w:rsid w:val="007F50C9"/>
    <w:rsid w:val="007F51B9"/>
    <w:rsid w:val="007F5816"/>
    <w:rsid w:val="007F62AB"/>
    <w:rsid w:val="007F65F8"/>
    <w:rsid w:val="007F6990"/>
    <w:rsid w:val="007F6E6F"/>
    <w:rsid w:val="007F7061"/>
    <w:rsid w:val="00800FA9"/>
    <w:rsid w:val="00803DB9"/>
    <w:rsid w:val="0080412E"/>
    <w:rsid w:val="00804315"/>
    <w:rsid w:val="008044AC"/>
    <w:rsid w:val="00804CBD"/>
    <w:rsid w:val="00805445"/>
    <w:rsid w:val="0080599D"/>
    <w:rsid w:val="00805BA9"/>
    <w:rsid w:val="00806D07"/>
    <w:rsid w:val="00807260"/>
    <w:rsid w:val="00807DCE"/>
    <w:rsid w:val="00810774"/>
    <w:rsid w:val="008108E3"/>
    <w:rsid w:val="00810EE2"/>
    <w:rsid w:val="00811619"/>
    <w:rsid w:val="00811CAE"/>
    <w:rsid w:val="0081239F"/>
    <w:rsid w:val="00812AEC"/>
    <w:rsid w:val="00813609"/>
    <w:rsid w:val="00815251"/>
    <w:rsid w:val="008152D5"/>
    <w:rsid w:val="008153CD"/>
    <w:rsid w:val="008156FA"/>
    <w:rsid w:val="00816039"/>
    <w:rsid w:val="0081690B"/>
    <w:rsid w:val="00816BAF"/>
    <w:rsid w:val="00817012"/>
    <w:rsid w:val="008170F7"/>
    <w:rsid w:val="008179AB"/>
    <w:rsid w:val="00817DA3"/>
    <w:rsid w:val="00820123"/>
    <w:rsid w:val="00820BF1"/>
    <w:rsid w:val="008213DE"/>
    <w:rsid w:val="00822523"/>
    <w:rsid w:val="00823503"/>
    <w:rsid w:val="00823C31"/>
    <w:rsid w:val="00824650"/>
    <w:rsid w:val="00824C36"/>
    <w:rsid w:val="00824DDF"/>
    <w:rsid w:val="0082596D"/>
    <w:rsid w:val="00825B30"/>
    <w:rsid w:val="00825FB4"/>
    <w:rsid w:val="00826855"/>
    <w:rsid w:val="00827129"/>
    <w:rsid w:val="008276E1"/>
    <w:rsid w:val="00830434"/>
    <w:rsid w:val="00830965"/>
    <w:rsid w:val="00831664"/>
    <w:rsid w:val="00831C0F"/>
    <w:rsid w:val="00831E2E"/>
    <w:rsid w:val="008329B0"/>
    <w:rsid w:val="008335AA"/>
    <w:rsid w:val="0083475F"/>
    <w:rsid w:val="008356AE"/>
    <w:rsid w:val="008367B8"/>
    <w:rsid w:val="00836AA8"/>
    <w:rsid w:val="00836BAD"/>
    <w:rsid w:val="00840702"/>
    <w:rsid w:val="008435E9"/>
    <w:rsid w:val="00843830"/>
    <w:rsid w:val="008441CE"/>
    <w:rsid w:val="008456F5"/>
    <w:rsid w:val="0084571A"/>
    <w:rsid w:val="00845957"/>
    <w:rsid w:val="008460B3"/>
    <w:rsid w:val="0084673A"/>
    <w:rsid w:val="008468AC"/>
    <w:rsid w:val="00846D7B"/>
    <w:rsid w:val="00846FAB"/>
    <w:rsid w:val="00847EE6"/>
    <w:rsid w:val="00850386"/>
    <w:rsid w:val="00851051"/>
    <w:rsid w:val="00851655"/>
    <w:rsid w:val="00852284"/>
    <w:rsid w:val="00853382"/>
    <w:rsid w:val="00853CF6"/>
    <w:rsid w:val="00853FC1"/>
    <w:rsid w:val="00854CC4"/>
    <w:rsid w:val="008556BF"/>
    <w:rsid w:val="008573C8"/>
    <w:rsid w:val="00860757"/>
    <w:rsid w:val="0086158E"/>
    <w:rsid w:val="008624F8"/>
    <w:rsid w:val="008629D7"/>
    <w:rsid w:val="00862BA4"/>
    <w:rsid w:val="008630F4"/>
    <w:rsid w:val="00863727"/>
    <w:rsid w:val="00865F14"/>
    <w:rsid w:val="00866791"/>
    <w:rsid w:val="008676C4"/>
    <w:rsid w:val="008677E2"/>
    <w:rsid w:val="008708DB"/>
    <w:rsid w:val="00870BED"/>
    <w:rsid w:val="00870E72"/>
    <w:rsid w:val="00872804"/>
    <w:rsid w:val="00873371"/>
    <w:rsid w:val="0087391B"/>
    <w:rsid w:val="00874134"/>
    <w:rsid w:val="00874259"/>
    <w:rsid w:val="008761B6"/>
    <w:rsid w:val="008763A5"/>
    <w:rsid w:val="008766E7"/>
    <w:rsid w:val="008768B7"/>
    <w:rsid w:val="00876C5E"/>
    <w:rsid w:val="0087783F"/>
    <w:rsid w:val="008803B9"/>
    <w:rsid w:val="008805AC"/>
    <w:rsid w:val="008814D6"/>
    <w:rsid w:val="00881626"/>
    <w:rsid w:val="008826E0"/>
    <w:rsid w:val="008828CD"/>
    <w:rsid w:val="008838FF"/>
    <w:rsid w:val="00884951"/>
    <w:rsid w:val="00884F7E"/>
    <w:rsid w:val="008854FD"/>
    <w:rsid w:val="00885BB9"/>
    <w:rsid w:val="00885C70"/>
    <w:rsid w:val="0088643A"/>
    <w:rsid w:val="00887004"/>
    <w:rsid w:val="00887A3C"/>
    <w:rsid w:val="00890589"/>
    <w:rsid w:val="0089062E"/>
    <w:rsid w:val="00891331"/>
    <w:rsid w:val="008922C2"/>
    <w:rsid w:val="008926C9"/>
    <w:rsid w:val="00892EF0"/>
    <w:rsid w:val="008939C4"/>
    <w:rsid w:val="00893A80"/>
    <w:rsid w:val="00893B9A"/>
    <w:rsid w:val="0089410A"/>
    <w:rsid w:val="00894AEF"/>
    <w:rsid w:val="00895E37"/>
    <w:rsid w:val="0089629E"/>
    <w:rsid w:val="00896303"/>
    <w:rsid w:val="008967ED"/>
    <w:rsid w:val="00896DD3"/>
    <w:rsid w:val="00896FD0"/>
    <w:rsid w:val="008978CF"/>
    <w:rsid w:val="00897DB9"/>
    <w:rsid w:val="008A0190"/>
    <w:rsid w:val="008A0B7A"/>
    <w:rsid w:val="008A1306"/>
    <w:rsid w:val="008A20C2"/>
    <w:rsid w:val="008A2362"/>
    <w:rsid w:val="008A2991"/>
    <w:rsid w:val="008A2A61"/>
    <w:rsid w:val="008A2A64"/>
    <w:rsid w:val="008A4B26"/>
    <w:rsid w:val="008A4DEF"/>
    <w:rsid w:val="008A4DFE"/>
    <w:rsid w:val="008A58D8"/>
    <w:rsid w:val="008A62A1"/>
    <w:rsid w:val="008A684D"/>
    <w:rsid w:val="008A72F4"/>
    <w:rsid w:val="008A7BB8"/>
    <w:rsid w:val="008A7CDD"/>
    <w:rsid w:val="008B0625"/>
    <w:rsid w:val="008B077C"/>
    <w:rsid w:val="008B0848"/>
    <w:rsid w:val="008B16B0"/>
    <w:rsid w:val="008B187F"/>
    <w:rsid w:val="008B1EAE"/>
    <w:rsid w:val="008B220B"/>
    <w:rsid w:val="008B2344"/>
    <w:rsid w:val="008B28D6"/>
    <w:rsid w:val="008B34EE"/>
    <w:rsid w:val="008B3EAA"/>
    <w:rsid w:val="008B51B4"/>
    <w:rsid w:val="008B573C"/>
    <w:rsid w:val="008B624B"/>
    <w:rsid w:val="008B6719"/>
    <w:rsid w:val="008B69CA"/>
    <w:rsid w:val="008B6B26"/>
    <w:rsid w:val="008B7D8F"/>
    <w:rsid w:val="008C0014"/>
    <w:rsid w:val="008C1B43"/>
    <w:rsid w:val="008C1FE9"/>
    <w:rsid w:val="008C234D"/>
    <w:rsid w:val="008C312B"/>
    <w:rsid w:val="008C4A46"/>
    <w:rsid w:val="008C4AB3"/>
    <w:rsid w:val="008C71FD"/>
    <w:rsid w:val="008C7CB5"/>
    <w:rsid w:val="008D0AFA"/>
    <w:rsid w:val="008D0DDD"/>
    <w:rsid w:val="008D19AF"/>
    <w:rsid w:val="008D1E2D"/>
    <w:rsid w:val="008D39C5"/>
    <w:rsid w:val="008D3BB1"/>
    <w:rsid w:val="008D40C4"/>
    <w:rsid w:val="008D4CC2"/>
    <w:rsid w:val="008D51E8"/>
    <w:rsid w:val="008D6487"/>
    <w:rsid w:val="008D6A02"/>
    <w:rsid w:val="008D7453"/>
    <w:rsid w:val="008D7E48"/>
    <w:rsid w:val="008D7E70"/>
    <w:rsid w:val="008D7FEF"/>
    <w:rsid w:val="008E0147"/>
    <w:rsid w:val="008E0D62"/>
    <w:rsid w:val="008E1434"/>
    <w:rsid w:val="008E16E4"/>
    <w:rsid w:val="008E240A"/>
    <w:rsid w:val="008E2A0C"/>
    <w:rsid w:val="008E390C"/>
    <w:rsid w:val="008E4107"/>
    <w:rsid w:val="008E427C"/>
    <w:rsid w:val="008E672D"/>
    <w:rsid w:val="008E6E9B"/>
    <w:rsid w:val="008E70D5"/>
    <w:rsid w:val="008E721E"/>
    <w:rsid w:val="008E75B5"/>
    <w:rsid w:val="008F0384"/>
    <w:rsid w:val="008F0651"/>
    <w:rsid w:val="008F0749"/>
    <w:rsid w:val="008F16BB"/>
    <w:rsid w:val="008F26C8"/>
    <w:rsid w:val="008F2DDA"/>
    <w:rsid w:val="008F2E6D"/>
    <w:rsid w:val="008F358B"/>
    <w:rsid w:val="008F4102"/>
    <w:rsid w:val="008F41D5"/>
    <w:rsid w:val="008F4F09"/>
    <w:rsid w:val="008F59E8"/>
    <w:rsid w:val="008F66A4"/>
    <w:rsid w:val="008F6D8D"/>
    <w:rsid w:val="008F712E"/>
    <w:rsid w:val="00900523"/>
    <w:rsid w:val="00900C44"/>
    <w:rsid w:val="00901E24"/>
    <w:rsid w:val="00901F0D"/>
    <w:rsid w:val="00902A70"/>
    <w:rsid w:val="00902E04"/>
    <w:rsid w:val="0090418E"/>
    <w:rsid w:val="00904437"/>
    <w:rsid w:val="009046B7"/>
    <w:rsid w:val="00904926"/>
    <w:rsid w:val="00904D10"/>
    <w:rsid w:val="0090663F"/>
    <w:rsid w:val="00906669"/>
    <w:rsid w:val="00906974"/>
    <w:rsid w:val="0090735E"/>
    <w:rsid w:val="0090774A"/>
    <w:rsid w:val="0091102A"/>
    <w:rsid w:val="00911A93"/>
    <w:rsid w:val="00911E21"/>
    <w:rsid w:val="009124AB"/>
    <w:rsid w:val="00912E95"/>
    <w:rsid w:val="009130D4"/>
    <w:rsid w:val="00913DE2"/>
    <w:rsid w:val="00914096"/>
    <w:rsid w:val="009145D5"/>
    <w:rsid w:val="009145DD"/>
    <w:rsid w:val="00915284"/>
    <w:rsid w:val="0091565F"/>
    <w:rsid w:val="00915994"/>
    <w:rsid w:val="00915CCA"/>
    <w:rsid w:val="00915E96"/>
    <w:rsid w:val="0091774C"/>
    <w:rsid w:val="00917C37"/>
    <w:rsid w:val="00917CB1"/>
    <w:rsid w:val="009205D2"/>
    <w:rsid w:val="00921093"/>
    <w:rsid w:val="009226A2"/>
    <w:rsid w:val="00923986"/>
    <w:rsid w:val="00923B4C"/>
    <w:rsid w:val="00923D15"/>
    <w:rsid w:val="00924324"/>
    <w:rsid w:val="00924404"/>
    <w:rsid w:val="0092453B"/>
    <w:rsid w:val="009252D5"/>
    <w:rsid w:val="00926803"/>
    <w:rsid w:val="0092691F"/>
    <w:rsid w:val="00926A74"/>
    <w:rsid w:val="009274E0"/>
    <w:rsid w:val="00927775"/>
    <w:rsid w:val="009303C4"/>
    <w:rsid w:val="0093120A"/>
    <w:rsid w:val="00931CD8"/>
    <w:rsid w:val="0093222B"/>
    <w:rsid w:val="00932826"/>
    <w:rsid w:val="00932A2D"/>
    <w:rsid w:val="0093342E"/>
    <w:rsid w:val="00933528"/>
    <w:rsid w:val="0093368D"/>
    <w:rsid w:val="009347CB"/>
    <w:rsid w:val="009358F7"/>
    <w:rsid w:val="00936C9C"/>
    <w:rsid w:val="009371CF"/>
    <w:rsid w:val="009402FC"/>
    <w:rsid w:val="00940D12"/>
    <w:rsid w:val="00941A5F"/>
    <w:rsid w:val="00942151"/>
    <w:rsid w:val="009424DB"/>
    <w:rsid w:val="00942EF3"/>
    <w:rsid w:val="009435FB"/>
    <w:rsid w:val="00944713"/>
    <w:rsid w:val="009449BB"/>
    <w:rsid w:val="00944D2E"/>
    <w:rsid w:val="00944D85"/>
    <w:rsid w:val="009458E1"/>
    <w:rsid w:val="00945EE0"/>
    <w:rsid w:val="00945F76"/>
    <w:rsid w:val="00946FCA"/>
    <w:rsid w:val="00947862"/>
    <w:rsid w:val="00947936"/>
    <w:rsid w:val="00947982"/>
    <w:rsid w:val="00947BF9"/>
    <w:rsid w:val="00947D0B"/>
    <w:rsid w:val="00950191"/>
    <w:rsid w:val="00951354"/>
    <w:rsid w:val="00951B6B"/>
    <w:rsid w:val="009529B6"/>
    <w:rsid w:val="00952D18"/>
    <w:rsid w:val="009535FF"/>
    <w:rsid w:val="009539CF"/>
    <w:rsid w:val="0096059C"/>
    <w:rsid w:val="00960B28"/>
    <w:rsid w:val="0096119C"/>
    <w:rsid w:val="00961726"/>
    <w:rsid w:val="0096179F"/>
    <w:rsid w:val="00961D1B"/>
    <w:rsid w:val="00961FB6"/>
    <w:rsid w:val="00961FE0"/>
    <w:rsid w:val="00962E59"/>
    <w:rsid w:val="0096327D"/>
    <w:rsid w:val="00963A39"/>
    <w:rsid w:val="009644E4"/>
    <w:rsid w:val="009647E1"/>
    <w:rsid w:val="00964F7C"/>
    <w:rsid w:val="00965BB2"/>
    <w:rsid w:val="00966F76"/>
    <w:rsid w:val="00970082"/>
    <w:rsid w:val="00970457"/>
    <w:rsid w:val="0097070C"/>
    <w:rsid w:val="00974949"/>
    <w:rsid w:val="00974A97"/>
    <w:rsid w:val="00975603"/>
    <w:rsid w:val="00975E3F"/>
    <w:rsid w:val="009763D1"/>
    <w:rsid w:val="00976E04"/>
    <w:rsid w:val="00976F78"/>
    <w:rsid w:val="0097707D"/>
    <w:rsid w:val="00977192"/>
    <w:rsid w:val="00977997"/>
    <w:rsid w:val="00977CF7"/>
    <w:rsid w:val="00977D9A"/>
    <w:rsid w:val="00977F6C"/>
    <w:rsid w:val="00980B23"/>
    <w:rsid w:val="00980DB1"/>
    <w:rsid w:val="0098183F"/>
    <w:rsid w:val="00981FF8"/>
    <w:rsid w:val="00982BF7"/>
    <w:rsid w:val="00984E9B"/>
    <w:rsid w:val="00985D17"/>
    <w:rsid w:val="00986D53"/>
    <w:rsid w:val="0098733D"/>
    <w:rsid w:val="009877B3"/>
    <w:rsid w:val="00990C92"/>
    <w:rsid w:val="00990FB0"/>
    <w:rsid w:val="009914E8"/>
    <w:rsid w:val="00992D16"/>
    <w:rsid w:val="00994673"/>
    <w:rsid w:val="00994A16"/>
    <w:rsid w:val="0099543F"/>
    <w:rsid w:val="009954E3"/>
    <w:rsid w:val="0099586B"/>
    <w:rsid w:val="00996773"/>
    <w:rsid w:val="00997177"/>
    <w:rsid w:val="00997527"/>
    <w:rsid w:val="009A00D5"/>
    <w:rsid w:val="009A0319"/>
    <w:rsid w:val="009A0CFC"/>
    <w:rsid w:val="009A1A00"/>
    <w:rsid w:val="009A1B01"/>
    <w:rsid w:val="009A2D42"/>
    <w:rsid w:val="009A3165"/>
    <w:rsid w:val="009A3346"/>
    <w:rsid w:val="009A45F0"/>
    <w:rsid w:val="009A4852"/>
    <w:rsid w:val="009A5C25"/>
    <w:rsid w:val="009A621D"/>
    <w:rsid w:val="009A6531"/>
    <w:rsid w:val="009A6713"/>
    <w:rsid w:val="009A694E"/>
    <w:rsid w:val="009A7673"/>
    <w:rsid w:val="009A7840"/>
    <w:rsid w:val="009B25D9"/>
    <w:rsid w:val="009B2927"/>
    <w:rsid w:val="009B32A3"/>
    <w:rsid w:val="009B442A"/>
    <w:rsid w:val="009B4865"/>
    <w:rsid w:val="009B48F7"/>
    <w:rsid w:val="009B4A2E"/>
    <w:rsid w:val="009B4CFD"/>
    <w:rsid w:val="009B506A"/>
    <w:rsid w:val="009B544B"/>
    <w:rsid w:val="009B6197"/>
    <w:rsid w:val="009B68E4"/>
    <w:rsid w:val="009B6BC8"/>
    <w:rsid w:val="009B7490"/>
    <w:rsid w:val="009B7C54"/>
    <w:rsid w:val="009C0194"/>
    <w:rsid w:val="009C076A"/>
    <w:rsid w:val="009C077F"/>
    <w:rsid w:val="009C1629"/>
    <w:rsid w:val="009C3980"/>
    <w:rsid w:val="009C4A9F"/>
    <w:rsid w:val="009C5544"/>
    <w:rsid w:val="009C6F60"/>
    <w:rsid w:val="009C7F82"/>
    <w:rsid w:val="009D00E0"/>
    <w:rsid w:val="009D0EA8"/>
    <w:rsid w:val="009D25E6"/>
    <w:rsid w:val="009D26C1"/>
    <w:rsid w:val="009D300A"/>
    <w:rsid w:val="009D380E"/>
    <w:rsid w:val="009D44A6"/>
    <w:rsid w:val="009D4BDB"/>
    <w:rsid w:val="009D6241"/>
    <w:rsid w:val="009D63AF"/>
    <w:rsid w:val="009E05A7"/>
    <w:rsid w:val="009E1250"/>
    <w:rsid w:val="009E19A7"/>
    <w:rsid w:val="009E1FAE"/>
    <w:rsid w:val="009E22F3"/>
    <w:rsid w:val="009E2460"/>
    <w:rsid w:val="009E24B6"/>
    <w:rsid w:val="009E320D"/>
    <w:rsid w:val="009E36DE"/>
    <w:rsid w:val="009E3F3E"/>
    <w:rsid w:val="009E4B12"/>
    <w:rsid w:val="009E4C99"/>
    <w:rsid w:val="009E6315"/>
    <w:rsid w:val="009E66E9"/>
    <w:rsid w:val="009E738A"/>
    <w:rsid w:val="009E7CF4"/>
    <w:rsid w:val="009F0337"/>
    <w:rsid w:val="009F1033"/>
    <w:rsid w:val="009F169D"/>
    <w:rsid w:val="009F1CB6"/>
    <w:rsid w:val="009F2718"/>
    <w:rsid w:val="009F2EF5"/>
    <w:rsid w:val="009F3E8D"/>
    <w:rsid w:val="009F43E7"/>
    <w:rsid w:val="009F4FD0"/>
    <w:rsid w:val="009F5621"/>
    <w:rsid w:val="009F656C"/>
    <w:rsid w:val="009F6938"/>
    <w:rsid w:val="009F6E88"/>
    <w:rsid w:val="009F7102"/>
    <w:rsid w:val="009F78F3"/>
    <w:rsid w:val="009F7ABA"/>
    <w:rsid w:val="009F7F71"/>
    <w:rsid w:val="00A00F13"/>
    <w:rsid w:val="00A024E1"/>
    <w:rsid w:val="00A0276A"/>
    <w:rsid w:val="00A03749"/>
    <w:rsid w:val="00A03A82"/>
    <w:rsid w:val="00A03F41"/>
    <w:rsid w:val="00A040D6"/>
    <w:rsid w:val="00A04164"/>
    <w:rsid w:val="00A04179"/>
    <w:rsid w:val="00A04F03"/>
    <w:rsid w:val="00A058CB"/>
    <w:rsid w:val="00A05B0D"/>
    <w:rsid w:val="00A105D1"/>
    <w:rsid w:val="00A10CDC"/>
    <w:rsid w:val="00A12664"/>
    <w:rsid w:val="00A12BFC"/>
    <w:rsid w:val="00A1365F"/>
    <w:rsid w:val="00A14119"/>
    <w:rsid w:val="00A15135"/>
    <w:rsid w:val="00A1557E"/>
    <w:rsid w:val="00A15AAF"/>
    <w:rsid w:val="00A15ADF"/>
    <w:rsid w:val="00A1608E"/>
    <w:rsid w:val="00A1679D"/>
    <w:rsid w:val="00A17C87"/>
    <w:rsid w:val="00A214D2"/>
    <w:rsid w:val="00A21500"/>
    <w:rsid w:val="00A2271D"/>
    <w:rsid w:val="00A2447B"/>
    <w:rsid w:val="00A27F43"/>
    <w:rsid w:val="00A30CDC"/>
    <w:rsid w:val="00A31796"/>
    <w:rsid w:val="00A31D53"/>
    <w:rsid w:val="00A32604"/>
    <w:rsid w:val="00A32AD8"/>
    <w:rsid w:val="00A33020"/>
    <w:rsid w:val="00A333EB"/>
    <w:rsid w:val="00A33655"/>
    <w:rsid w:val="00A33F6F"/>
    <w:rsid w:val="00A34969"/>
    <w:rsid w:val="00A34CF5"/>
    <w:rsid w:val="00A34D9C"/>
    <w:rsid w:val="00A35398"/>
    <w:rsid w:val="00A3554E"/>
    <w:rsid w:val="00A35F62"/>
    <w:rsid w:val="00A363B3"/>
    <w:rsid w:val="00A379FA"/>
    <w:rsid w:val="00A37B3B"/>
    <w:rsid w:val="00A37ED2"/>
    <w:rsid w:val="00A405E0"/>
    <w:rsid w:val="00A410E6"/>
    <w:rsid w:val="00A411C5"/>
    <w:rsid w:val="00A4218C"/>
    <w:rsid w:val="00A43278"/>
    <w:rsid w:val="00A44F6A"/>
    <w:rsid w:val="00A45194"/>
    <w:rsid w:val="00A454B1"/>
    <w:rsid w:val="00A45861"/>
    <w:rsid w:val="00A45BD7"/>
    <w:rsid w:val="00A45DF2"/>
    <w:rsid w:val="00A46BE2"/>
    <w:rsid w:val="00A50029"/>
    <w:rsid w:val="00A512FF"/>
    <w:rsid w:val="00A51563"/>
    <w:rsid w:val="00A51772"/>
    <w:rsid w:val="00A52942"/>
    <w:rsid w:val="00A52DA8"/>
    <w:rsid w:val="00A55234"/>
    <w:rsid w:val="00A55467"/>
    <w:rsid w:val="00A56C0B"/>
    <w:rsid w:val="00A606C0"/>
    <w:rsid w:val="00A60BA7"/>
    <w:rsid w:val="00A60C75"/>
    <w:rsid w:val="00A60D4F"/>
    <w:rsid w:val="00A61C7B"/>
    <w:rsid w:val="00A61E9D"/>
    <w:rsid w:val="00A6317F"/>
    <w:rsid w:val="00A63A58"/>
    <w:rsid w:val="00A63CA7"/>
    <w:rsid w:val="00A647C1"/>
    <w:rsid w:val="00A659EB"/>
    <w:rsid w:val="00A65AA3"/>
    <w:rsid w:val="00A65C11"/>
    <w:rsid w:val="00A662D4"/>
    <w:rsid w:val="00A664E8"/>
    <w:rsid w:val="00A67AB3"/>
    <w:rsid w:val="00A67BC8"/>
    <w:rsid w:val="00A67D55"/>
    <w:rsid w:val="00A707BF"/>
    <w:rsid w:val="00A70F73"/>
    <w:rsid w:val="00A71C4D"/>
    <w:rsid w:val="00A72B4C"/>
    <w:rsid w:val="00A731E1"/>
    <w:rsid w:val="00A73A9A"/>
    <w:rsid w:val="00A74196"/>
    <w:rsid w:val="00A746B1"/>
    <w:rsid w:val="00A74A27"/>
    <w:rsid w:val="00A74E72"/>
    <w:rsid w:val="00A75271"/>
    <w:rsid w:val="00A75D34"/>
    <w:rsid w:val="00A76CC4"/>
    <w:rsid w:val="00A77639"/>
    <w:rsid w:val="00A77A08"/>
    <w:rsid w:val="00A77A92"/>
    <w:rsid w:val="00A77D41"/>
    <w:rsid w:val="00A81368"/>
    <w:rsid w:val="00A81E32"/>
    <w:rsid w:val="00A823BA"/>
    <w:rsid w:val="00A8296D"/>
    <w:rsid w:val="00A83903"/>
    <w:rsid w:val="00A83C9D"/>
    <w:rsid w:val="00A85664"/>
    <w:rsid w:val="00A85B53"/>
    <w:rsid w:val="00A86E36"/>
    <w:rsid w:val="00A906C8"/>
    <w:rsid w:val="00A9073E"/>
    <w:rsid w:val="00A911DD"/>
    <w:rsid w:val="00A91FF2"/>
    <w:rsid w:val="00A921E3"/>
    <w:rsid w:val="00A9282E"/>
    <w:rsid w:val="00A93009"/>
    <w:rsid w:val="00A932BC"/>
    <w:rsid w:val="00A94261"/>
    <w:rsid w:val="00A95082"/>
    <w:rsid w:val="00A95720"/>
    <w:rsid w:val="00A95844"/>
    <w:rsid w:val="00A95A18"/>
    <w:rsid w:val="00A95F60"/>
    <w:rsid w:val="00A95FE3"/>
    <w:rsid w:val="00A96250"/>
    <w:rsid w:val="00A96EFF"/>
    <w:rsid w:val="00A97E49"/>
    <w:rsid w:val="00A97F53"/>
    <w:rsid w:val="00A97F8D"/>
    <w:rsid w:val="00AA0320"/>
    <w:rsid w:val="00AA0C80"/>
    <w:rsid w:val="00AA0D44"/>
    <w:rsid w:val="00AA110D"/>
    <w:rsid w:val="00AA1FDB"/>
    <w:rsid w:val="00AA21BB"/>
    <w:rsid w:val="00AA2464"/>
    <w:rsid w:val="00AA3982"/>
    <w:rsid w:val="00AA4C31"/>
    <w:rsid w:val="00AA56B7"/>
    <w:rsid w:val="00AA5F06"/>
    <w:rsid w:val="00AA6043"/>
    <w:rsid w:val="00AA6BF3"/>
    <w:rsid w:val="00AB0B03"/>
    <w:rsid w:val="00AB0CFB"/>
    <w:rsid w:val="00AB1B12"/>
    <w:rsid w:val="00AB2641"/>
    <w:rsid w:val="00AB26BA"/>
    <w:rsid w:val="00AB33B1"/>
    <w:rsid w:val="00AB3422"/>
    <w:rsid w:val="00AB3881"/>
    <w:rsid w:val="00AB44EF"/>
    <w:rsid w:val="00AB595D"/>
    <w:rsid w:val="00AB5F23"/>
    <w:rsid w:val="00AB6600"/>
    <w:rsid w:val="00AB7FFA"/>
    <w:rsid w:val="00AC03D6"/>
    <w:rsid w:val="00AC1AC9"/>
    <w:rsid w:val="00AC1C16"/>
    <w:rsid w:val="00AC2130"/>
    <w:rsid w:val="00AC34A4"/>
    <w:rsid w:val="00AC3EF4"/>
    <w:rsid w:val="00AC496C"/>
    <w:rsid w:val="00AC6E0A"/>
    <w:rsid w:val="00AC7586"/>
    <w:rsid w:val="00AD06BF"/>
    <w:rsid w:val="00AD0769"/>
    <w:rsid w:val="00AD0C1E"/>
    <w:rsid w:val="00AD1A44"/>
    <w:rsid w:val="00AD3C7C"/>
    <w:rsid w:val="00AD42D3"/>
    <w:rsid w:val="00AD5168"/>
    <w:rsid w:val="00AD61CC"/>
    <w:rsid w:val="00AD6A5D"/>
    <w:rsid w:val="00AD7739"/>
    <w:rsid w:val="00AE0334"/>
    <w:rsid w:val="00AE04C9"/>
    <w:rsid w:val="00AE0B8E"/>
    <w:rsid w:val="00AE1140"/>
    <w:rsid w:val="00AE17ED"/>
    <w:rsid w:val="00AE1826"/>
    <w:rsid w:val="00AE1888"/>
    <w:rsid w:val="00AE1EAA"/>
    <w:rsid w:val="00AE2DD1"/>
    <w:rsid w:val="00AE38DE"/>
    <w:rsid w:val="00AE4E58"/>
    <w:rsid w:val="00AE51B1"/>
    <w:rsid w:val="00AE57E9"/>
    <w:rsid w:val="00AE58C7"/>
    <w:rsid w:val="00AE7625"/>
    <w:rsid w:val="00AF02E9"/>
    <w:rsid w:val="00AF0435"/>
    <w:rsid w:val="00AF063B"/>
    <w:rsid w:val="00AF1ADB"/>
    <w:rsid w:val="00AF1CC6"/>
    <w:rsid w:val="00AF2D2F"/>
    <w:rsid w:val="00AF3582"/>
    <w:rsid w:val="00AF3AD1"/>
    <w:rsid w:val="00AF57F2"/>
    <w:rsid w:val="00AF62A4"/>
    <w:rsid w:val="00AF6832"/>
    <w:rsid w:val="00AF7D1D"/>
    <w:rsid w:val="00B000E3"/>
    <w:rsid w:val="00B002D1"/>
    <w:rsid w:val="00B006E3"/>
    <w:rsid w:val="00B00B59"/>
    <w:rsid w:val="00B01E3E"/>
    <w:rsid w:val="00B02398"/>
    <w:rsid w:val="00B02FC9"/>
    <w:rsid w:val="00B03002"/>
    <w:rsid w:val="00B03166"/>
    <w:rsid w:val="00B0407A"/>
    <w:rsid w:val="00B04265"/>
    <w:rsid w:val="00B04BDA"/>
    <w:rsid w:val="00B060D4"/>
    <w:rsid w:val="00B0617D"/>
    <w:rsid w:val="00B06A21"/>
    <w:rsid w:val="00B0723A"/>
    <w:rsid w:val="00B101BC"/>
    <w:rsid w:val="00B11172"/>
    <w:rsid w:val="00B127EF"/>
    <w:rsid w:val="00B1283F"/>
    <w:rsid w:val="00B12F5A"/>
    <w:rsid w:val="00B136BB"/>
    <w:rsid w:val="00B13943"/>
    <w:rsid w:val="00B13D69"/>
    <w:rsid w:val="00B14759"/>
    <w:rsid w:val="00B16183"/>
    <w:rsid w:val="00B16789"/>
    <w:rsid w:val="00B167CC"/>
    <w:rsid w:val="00B1715E"/>
    <w:rsid w:val="00B171C6"/>
    <w:rsid w:val="00B204D6"/>
    <w:rsid w:val="00B20A70"/>
    <w:rsid w:val="00B2134D"/>
    <w:rsid w:val="00B21791"/>
    <w:rsid w:val="00B21F70"/>
    <w:rsid w:val="00B22FA3"/>
    <w:rsid w:val="00B2331F"/>
    <w:rsid w:val="00B25409"/>
    <w:rsid w:val="00B25F2C"/>
    <w:rsid w:val="00B266B6"/>
    <w:rsid w:val="00B26CD7"/>
    <w:rsid w:val="00B277A4"/>
    <w:rsid w:val="00B3029D"/>
    <w:rsid w:val="00B30BAF"/>
    <w:rsid w:val="00B30BCF"/>
    <w:rsid w:val="00B30E6B"/>
    <w:rsid w:val="00B310A4"/>
    <w:rsid w:val="00B3241A"/>
    <w:rsid w:val="00B32878"/>
    <w:rsid w:val="00B33F27"/>
    <w:rsid w:val="00B34513"/>
    <w:rsid w:val="00B34804"/>
    <w:rsid w:val="00B35609"/>
    <w:rsid w:val="00B3584A"/>
    <w:rsid w:val="00B36AE5"/>
    <w:rsid w:val="00B36E96"/>
    <w:rsid w:val="00B37902"/>
    <w:rsid w:val="00B41A06"/>
    <w:rsid w:val="00B41C8F"/>
    <w:rsid w:val="00B42749"/>
    <w:rsid w:val="00B430EA"/>
    <w:rsid w:val="00B4400F"/>
    <w:rsid w:val="00B45646"/>
    <w:rsid w:val="00B45B60"/>
    <w:rsid w:val="00B45BC0"/>
    <w:rsid w:val="00B46F18"/>
    <w:rsid w:val="00B4768B"/>
    <w:rsid w:val="00B47E90"/>
    <w:rsid w:val="00B50E97"/>
    <w:rsid w:val="00B5214A"/>
    <w:rsid w:val="00B52213"/>
    <w:rsid w:val="00B52F23"/>
    <w:rsid w:val="00B549BC"/>
    <w:rsid w:val="00B55278"/>
    <w:rsid w:val="00B55BF8"/>
    <w:rsid w:val="00B57077"/>
    <w:rsid w:val="00B57FCE"/>
    <w:rsid w:val="00B60956"/>
    <w:rsid w:val="00B60DC6"/>
    <w:rsid w:val="00B617B1"/>
    <w:rsid w:val="00B628EB"/>
    <w:rsid w:val="00B6333F"/>
    <w:rsid w:val="00B6363B"/>
    <w:rsid w:val="00B63B56"/>
    <w:rsid w:val="00B63E98"/>
    <w:rsid w:val="00B63FAF"/>
    <w:rsid w:val="00B64315"/>
    <w:rsid w:val="00B64D46"/>
    <w:rsid w:val="00B64EB5"/>
    <w:rsid w:val="00B65948"/>
    <w:rsid w:val="00B65C2F"/>
    <w:rsid w:val="00B65EE0"/>
    <w:rsid w:val="00B66D20"/>
    <w:rsid w:val="00B67463"/>
    <w:rsid w:val="00B678A1"/>
    <w:rsid w:val="00B67A9B"/>
    <w:rsid w:val="00B67BDA"/>
    <w:rsid w:val="00B6A1F2"/>
    <w:rsid w:val="00B70015"/>
    <w:rsid w:val="00B70379"/>
    <w:rsid w:val="00B70C04"/>
    <w:rsid w:val="00B71344"/>
    <w:rsid w:val="00B7143B"/>
    <w:rsid w:val="00B7165D"/>
    <w:rsid w:val="00B7298A"/>
    <w:rsid w:val="00B73BB6"/>
    <w:rsid w:val="00B7421F"/>
    <w:rsid w:val="00B746F3"/>
    <w:rsid w:val="00B74933"/>
    <w:rsid w:val="00B75D9C"/>
    <w:rsid w:val="00B761DF"/>
    <w:rsid w:val="00B76BB3"/>
    <w:rsid w:val="00B76E8E"/>
    <w:rsid w:val="00B770B0"/>
    <w:rsid w:val="00B77F8B"/>
    <w:rsid w:val="00B801EA"/>
    <w:rsid w:val="00B80D9C"/>
    <w:rsid w:val="00B81BFA"/>
    <w:rsid w:val="00B821C7"/>
    <w:rsid w:val="00B84EDE"/>
    <w:rsid w:val="00B854DE"/>
    <w:rsid w:val="00B854EB"/>
    <w:rsid w:val="00B8644D"/>
    <w:rsid w:val="00B87851"/>
    <w:rsid w:val="00B87C56"/>
    <w:rsid w:val="00B91A8D"/>
    <w:rsid w:val="00B91C6B"/>
    <w:rsid w:val="00B92789"/>
    <w:rsid w:val="00B929AE"/>
    <w:rsid w:val="00B92BC5"/>
    <w:rsid w:val="00B93040"/>
    <w:rsid w:val="00B93298"/>
    <w:rsid w:val="00B93DEC"/>
    <w:rsid w:val="00B9403B"/>
    <w:rsid w:val="00B96815"/>
    <w:rsid w:val="00B9873E"/>
    <w:rsid w:val="00BA0098"/>
    <w:rsid w:val="00BA00BD"/>
    <w:rsid w:val="00BA01EB"/>
    <w:rsid w:val="00BA0B40"/>
    <w:rsid w:val="00BA19C4"/>
    <w:rsid w:val="00BA1A50"/>
    <w:rsid w:val="00BA2039"/>
    <w:rsid w:val="00BA2365"/>
    <w:rsid w:val="00BA283C"/>
    <w:rsid w:val="00BA4ADA"/>
    <w:rsid w:val="00BA4F67"/>
    <w:rsid w:val="00BA5443"/>
    <w:rsid w:val="00BB094F"/>
    <w:rsid w:val="00BB14ED"/>
    <w:rsid w:val="00BB1E39"/>
    <w:rsid w:val="00BB34AF"/>
    <w:rsid w:val="00BB3B9F"/>
    <w:rsid w:val="00BB4729"/>
    <w:rsid w:val="00BB4CF0"/>
    <w:rsid w:val="00BB4F5A"/>
    <w:rsid w:val="00BB63BC"/>
    <w:rsid w:val="00BB6D28"/>
    <w:rsid w:val="00BB7301"/>
    <w:rsid w:val="00BB7B10"/>
    <w:rsid w:val="00BB7C39"/>
    <w:rsid w:val="00BC11C2"/>
    <w:rsid w:val="00BC2573"/>
    <w:rsid w:val="00BC2FBE"/>
    <w:rsid w:val="00BC34F4"/>
    <w:rsid w:val="00BC36E2"/>
    <w:rsid w:val="00BC3807"/>
    <w:rsid w:val="00BC3ADD"/>
    <w:rsid w:val="00BC3B58"/>
    <w:rsid w:val="00BC3EDF"/>
    <w:rsid w:val="00BC4259"/>
    <w:rsid w:val="00BC49B5"/>
    <w:rsid w:val="00BC5F5E"/>
    <w:rsid w:val="00BC6431"/>
    <w:rsid w:val="00BC6830"/>
    <w:rsid w:val="00BC6A05"/>
    <w:rsid w:val="00BC6B06"/>
    <w:rsid w:val="00BC70A4"/>
    <w:rsid w:val="00BC739C"/>
    <w:rsid w:val="00BD043A"/>
    <w:rsid w:val="00BD09E8"/>
    <w:rsid w:val="00BD0EBE"/>
    <w:rsid w:val="00BD1388"/>
    <w:rsid w:val="00BD1B62"/>
    <w:rsid w:val="00BD1FB0"/>
    <w:rsid w:val="00BD28DC"/>
    <w:rsid w:val="00BD2AF9"/>
    <w:rsid w:val="00BD35C0"/>
    <w:rsid w:val="00BD3C6B"/>
    <w:rsid w:val="00BD3FAE"/>
    <w:rsid w:val="00BD43B4"/>
    <w:rsid w:val="00BD4B07"/>
    <w:rsid w:val="00BD4ED6"/>
    <w:rsid w:val="00BD58BF"/>
    <w:rsid w:val="00BD5940"/>
    <w:rsid w:val="00BD625C"/>
    <w:rsid w:val="00BD62E6"/>
    <w:rsid w:val="00BD6B5D"/>
    <w:rsid w:val="00BD7648"/>
    <w:rsid w:val="00BE0037"/>
    <w:rsid w:val="00BE1016"/>
    <w:rsid w:val="00BE12C2"/>
    <w:rsid w:val="00BE2697"/>
    <w:rsid w:val="00BE465D"/>
    <w:rsid w:val="00BE53E9"/>
    <w:rsid w:val="00BE7A6C"/>
    <w:rsid w:val="00BE7E9B"/>
    <w:rsid w:val="00BF0D5F"/>
    <w:rsid w:val="00BF14E6"/>
    <w:rsid w:val="00BF1556"/>
    <w:rsid w:val="00BF1E95"/>
    <w:rsid w:val="00BF255B"/>
    <w:rsid w:val="00BF3576"/>
    <w:rsid w:val="00BF3C01"/>
    <w:rsid w:val="00BF437E"/>
    <w:rsid w:val="00BF46D9"/>
    <w:rsid w:val="00BF4849"/>
    <w:rsid w:val="00BF4A66"/>
    <w:rsid w:val="00BF4FA0"/>
    <w:rsid w:val="00BF63EE"/>
    <w:rsid w:val="00BF6D44"/>
    <w:rsid w:val="00BF72E9"/>
    <w:rsid w:val="00BF77DC"/>
    <w:rsid w:val="00BF798F"/>
    <w:rsid w:val="00BF7B33"/>
    <w:rsid w:val="00BF7B36"/>
    <w:rsid w:val="00C00834"/>
    <w:rsid w:val="00C01056"/>
    <w:rsid w:val="00C01D23"/>
    <w:rsid w:val="00C021B1"/>
    <w:rsid w:val="00C0259A"/>
    <w:rsid w:val="00C02EC6"/>
    <w:rsid w:val="00C03A75"/>
    <w:rsid w:val="00C03DA8"/>
    <w:rsid w:val="00C03DE0"/>
    <w:rsid w:val="00C044C1"/>
    <w:rsid w:val="00C04F62"/>
    <w:rsid w:val="00C055DF"/>
    <w:rsid w:val="00C056E4"/>
    <w:rsid w:val="00C05DEF"/>
    <w:rsid w:val="00C06B17"/>
    <w:rsid w:val="00C073BA"/>
    <w:rsid w:val="00C101B8"/>
    <w:rsid w:val="00C1054A"/>
    <w:rsid w:val="00C1075E"/>
    <w:rsid w:val="00C10F65"/>
    <w:rsid w:val="00C11B26"/>
    <w:rsid w:val="00C11C1D"/>
    <w:rsid w:val="00C121BF"/>
    <w:rsid w:val="00C125F0"/>
    <w:rsid w:val="00C12682"/>
    <w:rsid w:val="00C12806"/>
    <w:rsid w:val="00C13BBA"/>
    <w:rsid w:val="00C14A44"/>
    <w:rsid w:val="00C15745"/>
    <w:rsid w:val="00C16E9A"/>
    <w:rsid w:val="00C173CF"/>
    <w:rsid w:val="00C20D63"/>
    <w:rsid w:val="00C21609"/>
    <w:rsid w:val="00C21B9D"/>
    <w:rsid w:val="00C21C9A"/>
    <w:rsid w:val="00C23685"/>
    <w:rsid w:val="00C24651"/>
    <w:rsid w:val="00C25684"/>
    <w:rsid w:val="00C25E23"/>
    <w:rsid w:val="00C25FC2"/>
    <w:rsid w:val="00C27032"/>
    <w:rsid w:val="00C27A19"/>
    <w:rsid w:val="00C27AD5"/>
    <w:rsid w:val="00C3091C"/>
    <w:rsid w:val="00C30DE9"/>
    <w:rsid w:val="00C31212"/>
    <w:rsid w:val="00C31254"/>
    <w:rsid w:val="00C314F4"/>
    <w:rsid w:val="00C32079"/>
    <w:rsid w:val="00C32B48"/>
    <w:rsid w:val="00C34A62"/>
    <w:rsid w:val="00C34B61"/>
    <w:rsid w:val="00C34EA9"/>
    <w:rsid w:val="00C362AE"/>
    <w:rsid w:val="00C36A87"/>
    <w:rsid w:val="00C36D29"/>
    <w:rsid w:val="00C37733"/>
    <w:rsid w:val="00C37A31"/>
    <w:rsid w:val="00C400BE"/>
    <w:rsid w:val="00C40372"/>
    <w:rsid w:val="00C40E31"/>
    <w:rsid w:val="00C40FEA"/>
    <w:rsid w:val="00C41453"/>
    <w:rsid w:val="00C41617"/>
    <w:rsid w:val="00C41DE6"/>
    <w:rsid w:val="00C42331"/>
    <w:rsid w:val="00C42A4B"/>
    <w:rsid w:val="00C444AD"/>
    <w:rsid w:val="00C44CE8"/>
    <w:rsid w:val="00C44E6E"/>
    <w:rsid w:val="00C45417"/>
    <w:rsid w:val="00C45685"/>
    <w:rsid w:val="00C458D2"/>
    <w:rsid w:val="00C47103"/>
    <w:rsid w:val="00C504F9"/>
    <w:rsid w:val="00C50504"/>
    <w:rsid w:val="00C50790"/>
    <w:rsid w:val="00C51955"/>
    <w:rsid w:val="00C51D03"/>
    <w:rsid w:val="00C51FB9"/>
    <w:rsid w:val="00C53271"/>
    <w:rsid w:val="00C53694"/>
    <w:rsid w:val="00C54369"/>
    <w:rsid w:val="00C54EAF"/>
    <w:rsid w:val="00C571D3"/>
    <w:rsid w:val="00C577BA"/>
    <w:rsid w:val="00C57908"/>
    <w:rsid w:val="00C61C96"/>
    <w:rsid w:val="00C61D9F"/>
    <w:rsid w:val="00C61EC0"/>
    <w:rsid w:val="00C63131"/>
    <w:rsid w:val="00C63686"/>
    <w:rsid w:val="00C64382"/>
    <w:rsid w:val="00C64E8D"/>
    <w:rsid w:val="00C6503D"/>
    <w:rsid w:val="00C65C83"/>
    <w:rsid w:val="00C67CF2"/>
    <w:rsid w:val="00C706A5"/>
    <w:rsid w:val="00C708A4"/>
    <w:rsid w:val="00C708FA"/>
    <w:rsid w:val="00C709DF"/>
    <w:rsid w:val="00C71651"/>
    <w:rsid w:val="00C71705"/>
    <w:rsid w:val="00C72967"/>
    <w:rsid w:val="00C73118"/>
    <w:rsid w:val="00C73CD4"/>
    <w:rsid w:val="00C7461B"/>
    <w:rsid w:val="00C75052"/>
    <w:rsid w:val="00C75769"/>
    <w:rsid w:val="00C759A7"/>
    <w:rsid w:val="00C75C7E"/>
    <w:rsid w:val="00C76313"/>
    <w:rsid w:val="00C763A2"/>
    <w:rsid w:val="00C766F7"/>
    <w:rsid w:val="00C76804"/>
    <w:rsid w:val="00C77263"/>
    <w:rsid w:val="00C77B18"/>
    <w:rsid w:val="00C77D95"/>
    <w:rsid w:val="00C806E6"/>
    <w:rsid w:val="00C81E13"/>
    <w:rsid w:val="00C82CFE"/>
    <w:rsid w:val="00C82DA0"/>
    <w:rsid w:val="00C83C9F"/>
    <w:rsid w:val="00C83D65"/>
    <w:rsid w:val="00C83E32"/>
    <w:rsid w:val="00C85AA3"/>
    <w:rsid w:val="00C85B37"/>
    <w:rsid w:val="00C870D6"/>
    <w:rsid w:val="00C87E93"/>
    <w:rsid w:val="00C90303"/>
    <w:rsid w:val="00C9152E"/>
    <w:rsid w:val="00C92D28"/>
    <w:rsid w:val="00C92F3E"/>
    <w:rsid w:val="00C92FA8"/>
    <w:rsid w:val="00C93A83"/>
    <w:rsid w:val="00C94963"/>
    <w:rsid w:val="00C94CBE"/>
    <w:rsid w:val="00C95BCB"/>
    <w:rsid w:val="00C96910"/>
    <w:rsid w:val="00C97FD3"/>
    <w:rsid w:val="00CA0232"/>
    <w:rsid w:val="00CA0619"/>
    <w:rsid w:val="00CA0B3A"/>
    <w:rsid w:val="00CA117A"/>
    <w:rsid w:val="00CA1F64"/>
    <w:rsid w:val="00CA3951"/>
    <w:rsid w:val="00CA4757"/>
    <w:rsid w:val="00CA5399"/>
    <w:rsid w:val="00CA5427"/>
    <w:rsid w:val="00CA6E90"/>
    <w:rsid w:val="00CA7238"/>
    <w:rsid w:val="00CA795E"/>
    <w:rsid w:val="00CA7F19"/>
    <w:rsid w:val="00CB00B9"/>
    <w:rsid w:val="00CB0B95"/>
    <w:rsid w:val="00CB0D06"/>
    <w:rsid w:val="00CB158F"/>
    <w:rsid w:val="00CB1C15"/>
    <w:rsid w:val="00CB2139"/>
    <w:rsid w:val="00CB264D"/>
    <w:rsid w:val="00CB307F"/>
    <w:rsid w:val="00CB4494"/>
    <w:rsid w:val="00CB4A44"/>
    <w:rsid w:val="00CB53FF"/>
    <w:rsid w:val="00CB566C"/>
    <w:rsid w:val="00CB5C5B"/>
    <w:rsid w:val="00CB67FA"/>
    <w:rsid w:val="00CB7097"/>
    <w:rsid w:val="00CB7D2F"/>
    <w:rsid w:val="00CB7E1D"/>
    <w:rsid w:val="00CC07A8"/>
    <w:rsid w:val="00CC095C"/>
    <w:rsid w:val="00CC0AAB"/>
    <w:rsid w:val="00CC0CFF"/>
    <w:rsid w:val="00CC0DB9"/>
    <w:rsid w:val="00CC0ED8"/>
    <w:rsid w:val="00CC2740"/>
    <w:rsid w:val="00CC2C3B"/>
    <w:rsid w:val="00CC3552"/>
    <w:rsid w:val="00CC44F8"/>
    <w:rsid w:val="00CC46B5"/>
    <w:rsid w:val="00CC4867"/>
    <w:rsid w:val="00CC4DD9"/>
    <w:rsid w:val="00CC5635"/>
    <w:rsid w:val="00CC5F73"/>
    <w:rsid w:val="00CC605F"/>
    <w:rsid w:val="00CC6BDB"/>
    <w:rsid w:val="00CC6F03"/>
    <w:rsid w:val="00CC7107"/>
    <w:rsid w:val="00CC734F"/>
    <w:rsid w:val="00CC749A"/>
    <w:rsid w:val="00CC7D14"/>
    <w:rsid w:val="00CC7D37"/>
    <w:rsid w:val="00CD08AF"/>
    <w:rsid w:val="00CD0A55"/>
    <w:rsid w:val="00CD0AB6"/>
    <w:rsid w:val="00CD0D9D"/>
    <w:rsid w:val="00CD179D"/>
    <w:rsid w:val="00CD2565"/>
    <w:rsid w:val="00CD4114"/>
    <w:rsid w:val="00CD4803"/>
    <w:rsid w:val="00CD4EB1"/>
    <w:rsid w:val="00CD5604"/>
    <w:rsid w:val="00CD5DDC"/>
    <w:rsid w:val="00CD6271"/>
    <w:rsid w:val="00CD6751"/>
    <w:rsid w:val="00CD754C"/>
    <w:rsid w:val="00CD75E6"/>
    <w:rsid w:val="00CD7C40"/>
    <w:rsid w:val="00CE00B4"/>
    <w:rsid w:val="00CE0800"/>
    <w:rsid w:val="00CE1874"/>
    <w:rsid w:val="00CE279F"/>
    <w:rsid w:val="00CE388E"/>
    <w:rsid w:val="00CE4362"/>
    <w:rsid w:val="00CE475B"/>
    <w:rsid w:val="00CE4B54"/>
    <w:rsid w:val="00CE5126"/>
    <w:rsid w:val="00CE5192"/>
    <w:rsid w:val="00CE56CB"/>
    <w:rsid w:val="00CE5A1F"/>
    <w:rsid w:val="00CE5C46"/>
    <w:rsid w:val="00CE62F8"/>
    <w:rsid w:val="00CF0016"/>
    <w:rsid w:val="00CF0069"/>
    <w:rsid w:val="00CF0823"/>
    <w:rsid w:val="00CF0A56"/>
    <w:rsid w:val="00CF10BB"/>
    <w:rsid w:val="00CF147C"/>
    <w:rsid w:val="00CF18DC"/>
    <w:rsid w:val="00CF2025"/>
    <w:rsid w:val="00CF2503"/>
    <w:rsid w:val="00CF2636"/>
    <w:rsid w:val="00CF270D"/>
    <w:rsid w:val="00CF2BF5"/>
    <w:rsid w:val="00CF3AD9"/>
    <w:rsid w:val="00CF4000"/>
    <w:rsid w:val="00CF42C4"/>
    <w:rsid w:val="00CF4550"/>
    <w:rsid w:val="00CF4CCF"/>
    <w:rsid w:val="00CF4F3A"/>
    <w:rsid w:val="00CF5643"/>
    <w:rsid w:val="00CF5B82"/>
    <w:rsid w:val="00CF6021"/>
    <w:rsid w:val="00CF6F3B"/>
    <w:rsid w:val="00CF7B50"/>
    <w:rsid w:val="00D0042B"/>
    <w:rsid w:val="00D01256"/>
    <w:rsid w:val="00D014CF"/>
    <w:rsid w:val="00D0158C"/>
    <w:rsid w:val="00D01806"/>
    <w:rsid w:val="00D01AC7"/>
    <w:rsid w:val="00D01BA8"/>
    <w:rsid w:val="00D01BF2"/>
    <w:rsid w:val="00D01E5D"/>
    <w:rsid w:val="00D025F3"/>
    <w:rsid w:val="00D02725"/>
    <w:rsid w:val="00D02BDD"/>
    <w:rsid w:val="00D0306A"/>
    <w:rsid w:val="00D03CB9"/>
    <w:rsid w:val="00D03D97"/>
    <w:rsid w:val="00D04F7A"/>
    <w:rsid w:val="00D05683"/>
    <w:rsid w:val="00D05F1F"/>
    <w:rsid w:val="00D06870"/>
    <w:rsid w:val="00D0697A"/>
    <w:rsid w:val="00D07432"/>
    <w:rsid w:val="00D11031"/>
    <w:rsid w:val="00D1300C"/>
    <w:rsid w:val="00D156E2"/>
    <w:rsid w:val="00D16AD2"/>
    <w:rsid w:val="00D16D64"/>
    <w:rsid w:val="00D17901"/>
    <w:rsid w:val="00D17D5D"/>
    <w:rsid w:val="00D2096F"/>
    <w:rsid w:val="00D211A5"/>
    <w:rsid w:val="00D21334"/>
    <w:rsid w:val="00D2181C"/>
    <w:rsid w:val="00D21C8F"/>
    <w:rsid w:val="00D21D54"/>
    <w:rsid w:val="00D23345"/>
    <w:rsid w:val="00D24AF7"/>
    <w:rsid w:val="00D25CBA"/>
    <w:rsid w:val="00D26ADD"/>
    <w:rsid w:val="00D26FB6"/>
    <w:rsid w:val="00D31243"/>
    <w:rsid w:val="00D31960"/>
    <w:rsid w:val="00D341F1"/>
    <w:rsid w:val="00D34EB8"/>
    <w:rsid w:val="00D34EC3"/>
    <w:rsid w:val="00D350A6"/>
    <w:rsid w:val="00D3562B"/>
    <w:rsid w:val="00D3597A"/>
    <w:rsid w:val="00D3611F"/>
    <w:rsid w:val="00D3691A"/>
    <w:rsid w:val="00D3761D"/>
    <w:rsid w:val="00D37B41"/>
    <w:rsid w:val="00D37BC9"/>
    <w:rsid w:val="00D37D3C"/>
    <w:rsid w:val="00D40378"/>
    <w:rsid w:val="00D407CE"/>
    <w:rsid w:val="00D41025"/>
    <w:rsid w:val="00D41D25"/>
    <w:rsid w:val="00D41EBF"/>
    <w:rsid w:val="00D42018"/>
    <w:rsid w:val="00D4242C"/>
    <w:rsid w:val="00D42904"/>
    <w:rsid w:val="00D42BDC"/>
    <w:rsid w:val="00D42F4B"/>
    <w:rsid w:val="00D43AF5"/>
    <w:rsid w:val="00D4491F"/>
    <w:rsid w:val="00D456F0"/>
    <w:rsid w:val="00D457EE"/>
    <w:rsid w:val="00D45918"/>
    <w:rsid w:val="00D47013"/>
    <w:rsid w:val="00D479D8"/>
    <w:rsid w:val="00D502E3"/>
    <w:rsid w:val="00D50609"/>
    <w:rsid w:val="00D50BEC"/>
    <w:rsid w:val="00D50EFB"/>
    <w:rsid w:val="00D517EE"/>
    <w:rsid w:val="00D52139"/>
    <w:rsid w:val="00D522A1"/>
    <w:rsid w:val="00D5230C"/>
    <w:rsid w:val="00D52892"/>
    <w:rsid w:val="00D541DA"/>
    <w:rsid w:val="00D5431E"/>
    <w:rsid w:val="00D54335"/>
    <w:rsid w:val="00D60004"/>
    <w:rsid w:val="00D603D0"/>
    <w:rsid w:val="00D60758"/>
    <w:rsid w:val="00D60E15"/>
    <w:rsid w:val="00D611C5"/>
    <w:rsid w:val="00D612E0"/>
    <w:rsid w:val="00D617AC"/>
    <w:rsid w:val="00D625F0"/>
    <w:rsid w:val="00D62EE3"/>
    <w:rsid w:val="00D63302"/>
    <w:rsid w:val="00D6368B"/>
    <w:rsid w:val="00D6417D"/>
    <w:rsid w:val="00D6544C"/>
    <w:rsid w:val="00D65DA9"/>
    <w:rsid w:val="00D66D13"/>
    <w:rsid w:val="00D7069B"/>
    <w:rsid w:val="00D709A6"/>
    <w:rsid w:val="00D71981"/>
    <w:rsid w:val="00D71EF3"/>
    <w:rsid w:val="00D72786"/>
    <w:rsid w:val="00D72C44"/>
    <w:rsid w:val="00D739A8"/>
    <w:rsid w:val="00D73ECB"/>
    <w:rsid w:val="00D77F91"/>
    <w:rsid w:val="00D80282"/>
    <w:rsid w:val="00D80496"/>
    <w:rsid w:val="00D81049"/>
    <w:rsid w:val="00D8127C"/>
    <w:rsid w:val="00D81C55"/>
    <w:rsid w:val="00D81D52"/>
    <w:rsid w:val="00D82A35"/>
    <w:rsid w:val="00D83213"/>
    <w:rsid w:val="00D83424"/>
    <w:rsid w:val="00D84C8B"/>
    <w:rsid w:val="00D84F14"/>
    <w:rsid w:val="00D85EE5"/>
    <w:rsid w:val="00D866F3"/>
    <w:rsid w:val="00D86B72"/>
    <w:rsid w:val="00D86B9B"/>
    <w:rsid w:val="00D87282"/>
    <w:rsid w:val="00D87D12"/>
    <w:rsid w:val="00D908B3"/>
    <w:rsid w:val="00D914AE"/>
    <w:rsid w:val="00D91B7C"/>
    <w:rsid w:val="00D91CE8"/>
    <w:rsid w:val="00D92981"/>
    <w:rsid w:val="00D93A3A"/>
    <w:rsid w:val="00D94042"/>
    <w:rsid w:val="00D9418D"/>
    <w:rsid w:val="00D94253"/>
    <w:rsid w:val="00D95293"/>
    <w:rsid w:val="00D953E5"/>
    <w:rsid w:val="00D9540A"/>
    <w:rsid w:val="00D95502"/>
    <w:rsid w:val="00D956A1"/>
    <w:rsid w:val="00D95736"/>
    <w:rsid w:val="00D95DFC"/>
    <w:rsid w:val="00D9600D"/>
    <w:rsid w:val="00D962E2"/>
    <w:rsid w:val="00D966E0"/>
    <w:rsid w:val="00D96806"/>
    <w:rsid w:val="00D96843"/>
    <w:rsid w:val="00D968A4"/>
    <w:rsid w:val="00D96957"/>
    <w:rsid w:val="00DA018C"/>
    <w:rsid w:val="00DA04FE"/>
    <w:rsid w:val="00DA0783"/>
    <w:rsid w:val="00DA0BF6"/>
    <w:rsid w:val="00DA16FE"/>
    <w:rsid w:val="00DA1937"/>
    <w:rsid w:val="00DA1C62"/>
    <w:rsid w:val="00DA1D5B"/>
    <w:rsid w:val="00DA2068"/>
    <w:rsid w:val="00DA2534"/>
    <w:rsid w:val="00DA2945"/>
    <w:rsid w:val="00DA3427"/>
    <w:rsid w:val="00DA34D3"/>
    <w:rsid w:val="00DA3B8C"/>
    <w:rsid w:val="00DA3FE3"/>
    <w:rsid w:val="00DA4036"/>
    <w:rsid w:val="00DA4590"/>
    <w:rsid w:val="00DA5CC4"/>
    <w:rsid w:val="00DA5EBF"/>
    <w:rsid w:val="00DA6D39"/>
    <w:rsid w:val="00DA77A8"/>
    <w:rsid w:val="00DB02B6"/>
    <w:rsid w:val="00DB0709"/>
    <w:rsid w:val="00DB0767"/>
    <w:rsid w:val="00DB17CD"/>
    <w:rsid w:val="00DB2773"/>
    <w:rsid w:val="00DB35DC"/>
    <w:rsid w:val="00DB3615"/>
    <w:rsid w:val="00DB3B66"/>
    <w:rsid w:val="00DB45B2"/>
    <w:rsid w:val="00DB4CB0"/>
    <w:rsid w:val="00DB4EE1"/>
    <w:rsid w:val="00DB5372"/>
    <w:rsid w:val="00DB53B0"/>
    <w:rsid w:val="00DB57CE"/>
    <w:rsid w:val="00DB5F79"/>
    <w:rsid w:val="00DB60DB"/>
    <w:rsid w:val="00DB6E7E"/>
    <w:rsid w:val="00DB7039"/>
    <w:rsid w:val="00DB7356"/>
    <w:rsid w:val="00DB73D0"/>
    <w:rsid w:val="00DB7661"/>
    <w:rsid w:val="00DB79E4"/>
    <w:rsid w:val="00DC0084"/>
    <w:rsid w:val="00DC14F8"/>
    <w:rsid w:val="00DC3881"/>
    <w:rsid w:val="00DC3B3E"/>
    <w:rsid w:val="00DC3B78"/>
    <w:rsid w:val="00DC3F0B"/>
    <w:rsid w:val="00DC4580"/>
    <w:rsid w:val="00DC4819"/>
    <w:rsid w:val="00DC5468"/>
    <w:rsid w:val="00DC57A0"/>
    <w:rsid w:val="00DC5C7B"/>
    <w:rsid w:val="00DC6437"/>
    <w:rsid w:val="00DC7129"/>
    <w:rsid w:val="00DC761D"/>
    <w:rsid w:val="00DC791D"/>
    <w:rsid w:val="00DC7A44"/>
    <w:rsid w:val="00DC7C62"/>
    <w:rsid w:val="00DC7FBA"/>
    <w:rsid w:val="00DD058B"/>
    <w:rsid w:val="00DD06BE"/>
    <w:rsid w:val="00DD08D1"/>
    <w:rsid w:val="00DD0C84"/>
    <w:rsid w:val="00DD1AF4"/>
    <w:rsid w:val="00DD1DAF"/>
    <w:rsid w:val="00DD1E28"/>
    <w:rsid w:val="00DD22CD"/>
    <w:rsid w:val="00DD2A4D"/>
    <w:rsid w:val="00DD33FF"/>
    <w:rsid w:val="00DD3CCF"/>
    <w:rsid w:val="00DD44C8"/>
    <w:rsid w:val="00DD4EA3"/>
    <w:rsid w:val="00DD64E7"/>
    <w:rsid w:val="00DD6766"/>
    <w:rsid w:val="00DD6ED7"/>
    <w:rsid w:val="00DD7096"/>
    <w:rsid w:val="00DD7AD8"/>
    <w:rsid w:val="00DD7F93"/>
    <w:rsid w:val="00DE0145"/>
    <w:rsid w:val="00DE1D3B"/>
    <w:rsid w:val="00DE2171"/>
    <w:rsid w:val="00DE3237"/>
    <w:rsid w:val="00DE4066"/>
    <w:rsid w:val="00DE47AB"/>
    <w:rsid w:val="00DE4D64"/>
    <w:rsid w:val="00DE61A4"/>
    <w:rsid w:val="00DE63EF"/>
    <w:rsid w:val="00DE6C25"/>
    <w:rsid w:val="00DE6F40"/>
    <w:rsid w:val="00DE75CC"/>
    <w:rsid w:val="00DE793D"/>
    <w:rsid w:val="00DF0079"/>
    <w:rsid w:val="00DF0408"/>
    <w:rsid w:val="00DF0779"/>
    <w:rsid w:val="00DF08FE"/>
    <w:rsid w:val="00DF090B"/>
    <w:rsid w:val="00DF141E"/>
    <w:rsid w:val="00DF170F"/>
    <w:rsid w:val="00DF1EE1"/>
    <w:rsid w:val="00DF2AE2"/>
    <w:rsid w:val="00DF2D7C"/>
    <w:rsid w:val="00DF307E"/>
    <w:rsid w:val="00DF3231"/>
    <w:rsid w:val="00DF3F07"/>
    <w:rsid w:val="00DF4148"/>
    <w:rsid w:val="00DF4644"/>
    <w:rsid w:val="00DF56DD"/>
    <w:rsid w:val="00DF5938"/>
    <w:rsid w:val="00DF5C08"/>
    <w:rsid w:val="00DF7F42"/>
    <w:rsid w:val="00E00228"/>
    <w:rsid w:val="00E01391"/>
    <w:rsid w:val="00E018D1"/>
    <w:rsid w:val="00E02218"/>
    <w:rsid w:val="00E037C2"/>
    <w:rsid w:val="00E03917"/>
    <w:rsid w:val="00E042D9"/>
    <w:rsid w:val="00E046C7"/>
    <w:rsid w:val="00E0521F"/>
    <w:rsid w:val="00E05406"/>
    <w:rsid w:val="00E057E8"/>
    <w:rsid w:val="00E05946"/>
    <w:rsid w:val="00E07170"/>
    <w:rsid w:val="00E071E1"/>
    <w:rsid w:val="00E076E5"/>
    <w:rsid w:val="00E079D6"/>
    <w:rsid w:val="00E07CA0"/>
    <w:rsid w:val="00E109FA"/>
    <w:rsid w:val="00E10D67"/>
    <w:rsid w:val="00E11193"/>
    <w:rsid w:val="00E1197E"/>
    <w:rsid w:val="00E11B86"/>
    <w:rsid w:val="00E142F6"/>
    <w:rsid w:val="00E14592"/>
    <w:rsid w:val="00E15288"/>
    <w:rsid w:val="00E15654"/>
    <w:rsid w:val="00E15AAB"/>
    <w:rsid w:val="00E173BA"/>
    <w:rsid w:val="00E179DC"/>
    <w:rsid w:val="00E17B63"/>
    <w:rsid w:val="00E20874"/>
    <w:rsid w:val="00E20D28"/>
    <w:rsid w:val="00E20F1A"/>
    <w:rsid w:val="00E219B6"/>
    <w:rsid w:val="00E21E75"/>
    <w:rsid w:val="00E21EB9"/>
    <w:rsid w:val="00E2207F"/>
    <w:rsid w:val="00E222E5"/>
    <w:rsid w:val="00E22547"/>
    <w:rsid w:val="00E228AB"/>
    <w:rsid w:val="00E234D8"/>
    <w:rsid w:val="00E23985"/>
    <w:rsid w:val="00E23F9A"/>
    <w:rsid w:val="00E2490C"/>
    <w:rsid w:val="00E24C37"/>
    <w:rsid w:val="00E251D6"/>
    <w:rsid w:val="00E258F9"/>
    <w:rsid w:val="00E25CF7"/>
    <w:rsid w:val="00E261EF"/>
    <w:rsid w:val="00E263E0"/>
    <w:rsid w:val="00E26DBE"/>
    <w:rsid w:val="00E304F1"/>
    <w:rsid w:val="00E31559"/>
    <w:rsid w:val="00E31585"/>
    <w:rsid w:val="00E31B53"/>
    <w:rsid w:val="00E3347B"/>
    <w:rsid w:val="00E33EA5"/>
    <w:rsid w:val="00E35B6E"/>
    <w:rsid w:val="00E366EB"/>
    <w:rsid w:val="00E36CDD"/>
    <w:rsid w:val="00E375B2"/>
    <w:rsid w:val="00E3781F"/>
    <w:rsid w:val="00E37B0F"/>
    <w:rsid w:val="00E40641"/>
    <w:rsid w:val="00E4141A"/>
    <w:rsid w:val="00E41BCF"/>
    <w:rsid w:val="00E41C92"/>
    <w:rsid w:val="00E41E32"/>
    <w:rsid w:val="00E42172"/>
    <w:rsid w:val="00E42A86"/>
    <w:rsid w:val="00E42B21"/>
    <w:rsid w:val="00E42B42"/>
    <w:rsid w:val="00E42D61"/>
    <w:rsid w:val="00E437EF"/>
    <w:rsid w:val="00E44EDE"/>
    <w:rsid w:val="00E45941"/>
    <w:rsid w:val="00E465C3"/>
    <w:rsid w:val="00E47267"/>
    <w:rsid w:val="00E4766F"/>
    <w:rsid w:val="00E50504"/>
    <w:rsid w:val="00E506C0"/>
    <w:rsid w:val="00E50AC5"/>
    <w:rsid w:val="00E5124F"/>
    <w:rsid w:val="00E512DC"/>
    <w:rsid w:val="00E513F7"/>
    <w:rsid w:val="00E520D2"/>
    <w:rsid w:val="00E52536"/>
    <w:rsid w:val="00E52CA1"/>
    <w:rsid w:val="00E5461A"/>
    <w:rsid w:val="00E547D4"/>
    <w:rsid w:val="00E54D45"/>
    <w:rsid w:val="00E55486"/>
    <w:rsid w:val="00E55E31"/>
    <w:rsid w:val="00E564C3"/>
    <w:rsid w:val="00E571AC"/>
    <w:rsid w:val="00E606E1"/>
    <w:rsid w:val="00E61935"/>
    <w:rsid w:val="00E61E48"/>
    <w:rsid w:val="00E62803"/>
    <w:rsid w:val="00E62A47"/>
    <w:rsid w:val="00E62E31"/>
    <w:rsid w:val="00E62EB3"/>
    <w:rsid w:val="00E635E8"/>
    <w:rsid w:val="00E638C5"/>
    <w:rsid w:val="00E63EAC"/>
    <w:rsid w:val="00E640A9"/>
    <w:rsid w:val="00E64427"/>
    <w:rsid w:val="00E64E0F"/>
    <w:rsid w:val="00E65D4C"/>
    <w:rsid w:val="00E66028"/>
    <w:rsid w:val="00E66562"/>
    <w:rsid w:val="00E668C0"/>
    <w:rsid w:val="00E676F8"/>
    <w:rsid w:val="00E67C4B"/>
    <w:rsid w:val="00E708DC"/>
    <w:rsid w:val="00E71B2A"/>
    <w:rsid w:val="00E71DE7"/>
    <w:rsid w:val="00E722DB"/>
    <w:rsid w:val="00E7234B"/>
    <w:rsid w:val="00E737BA"/>
    <w:rsid w:val="00E7481D"/>
    <w:rsid w:val="00E74C75"/>
    <w:rsid w:val="00E751BC"/>
    <w:rsid w:val="00E75D65"/>
    <w:rsid w:val="00E75F0B"/>
    <w:rsid w:val="00E76639"/>
    <w:rsid w:val="00E77110"/>
    <w:rsid w:val="00E77184"/>
    <w:rsid w:val="00E8244F"/>
    <w:rsid w:val="00E82578"/>
    <w:rsid w:val="00E82624"/>
    <w:rsid w:val="00E852D7"/>
    <w:rsid w:val="00E8618F"/>
    <w:rsid w:val="00E8652E"/>
    <w:rsid w:val="00E868C6"/>
    <w:rsid w:val="00E8691F"/>
    <w:rsid w:val="00E86F03"/>
    <w:rsid w:val="00E86FCB"/>
    <w:rsid w:val="00E87FDB"/>
    <w:rsid w:val="00E9149D"/>
    <w:rsid w:val="00E91A74"/>
    <w:rsid w:val="00E91B01"/>
    <w:rsid w:val="00E91CE5"/>
    <w:rsid w:val="00E921F6"/>
    <w:rsid w:val="00E9253B"/>
    <w:rsid w:val="00E93CA2"/>
    <w:rsid w:val="00E94C62"/>
    <w:rsid w:val="00E94EF8"/>
    <w:rsid w:val="00E952A7"/>
    <w:rsid w:val="00E9563A"/>
    <w:rsid w:val="00E96205"/>
    <w:rsid w:val="00E964BD"/>
    <w:rsid w:val="00E9788A"/>
    <w:rsid w:val="00EA01D5"/>
    <w:rsid w:val="00EA0342"/>
    <w:rsid w:val="00EA0574"/>
    <w:rsid w:val="00EA0AC1"/>
    <w:rsid w:val="00EA0B07"/>
    <w:rsid w:val="00EA1280"/>
    <w:rsid w:val="00EA1EE0"/>
    <w:rsid w:val="00EA2EFF"/>
    <w:rsid w:val="00EA3D4D"/>
    <w:rsid w:val="00EA419E"/>
    <w:rsid w:val="00EA4EF7"/>
    <w:rsid w:val="00EA51B7"/>
    <w:rsid w:val="00EA5E9B"/>
    <w:rsid w:val="00EA6AFE"/>
    <w:rsid w:val="00EA6F15"/>
    <w:rsid w:val="00EA7EB5"/>
    <w:rsid w:val="00EB0772"/>
    <w:rsid w:val="00EB0DE5"/>
    <w:rsid w:val="00EB0E42"/>
    <w:rsid w:val="00EB1722"/>
    <w:rsid w:val="00EB1A87"/>
    <w:rsid w:val="00EB1DC0"/>
    <w:rsid w:val="00EB2434"/>
    <w:rsid w:val="00EB25DF"/>
    <w:rsid w:val="00EB2FE6"/>
    <w:rsid w:val="00EB3CB6"/>
    <w:rsid w:val="00EB451F"/>
    <w:rsid w:val="00EB4908"/>
    <w:rsid w:val="00EB496D"/>
    <w:rsid w:val="00EB546B"/>
    <w:rsid w:val="00EB54CB"/>
    <w:rsid w:val="00EB7917"/>
    <w:rsid w:val="00EC0510"/>
    <w:rsid w:val="00EC0F5C"/>
    <w:rsid w:val="00EC1008"/>
    <w:rsid w:val="00EC22D5"/>
    <w:rsid w:val="00EC26A7"/>
    <w:rsid w:val="00EC26BC"/>
    <w:rsid w:val="00EC35B4"/>
    <w:rsid w:val="00EC4AAF"/>
    <w:rsid w:val="00EC4C0B"/>
    <w:rsid w:val="00EC4EAB"/>
    <w:rsid w:val="00EC58C2"/>
    <w:rsid w:val="00EC5E96"/>
    <w:rsid w:val="00EC6040"/>
    <w:rsid w:val="00EC668E"/>
    <w:rsid w:val="00EC7585"/>
    <w:rsid w:val="00ED106B"/>
    <w:rsid w:val="00ED12B3"/>
    <w:rsid w:val="00ED2308"/>
    <w:rsid w:val="00ED299B"/>
    <w:rsid w:val="00ED3130"/>
    <w:rsid w:val="00ED337C"/>
    <w:rsid w:val="00ED3578"/>
    <w:rsid w:val="00ED3A8C"/>
    <w:rsid w:val="00ED40D8"/>
    <w:rsid w:val="00ED5E34"/>
    <w:rsid w:val="00ED5FFA"/>
    <w:rsid w:val="00ED6699"/>
    <w:rsid w:val="00ED66BB"/>
    <w:rsid w:val="00ED75D7"/>
    <w:rsid w:val="00ED7DBA"/>
    <w:rsid w:val="00ED7E06"/>
    <w:rsid w:val="00ED7FCE"/>
    <w:rsid w:val="00EE0642"/>
    <w:rsid w:val="00EE0E11"/>
    <w:rsid w:val="00EE0F9F"/>
    <w:rsid w:val="00EE159A"/>
    <w:rsid w:val="00EE195A"/>
    <w:rsid w:val="00EE3135"/>
    <w:rsid w:val="00EE374D"/>
    <w:rsid w:val="00EE376C"/>
    <w:rsid w:val="00EE4A57"/>
    <w:rsid w:val="00EE4BAF"/>
    <w:rsid w:val="00EE4CCD"/>
    <w:rsid w:val="00EE507A"/>
    <w:rsid w:val="00EE6150"/>
    <w:rsid w:val="00EE6DC1"/>
    <w:rsid w:val="00EE7302"/>
    <w:rsid w:val="00EE75C5"/>
    <w:rsid w:val="00EF0FC3"/>
    <w:rsid w:val="00EF1003"/>
    <w:rsid w:val="00EF19E8"/>
    <w:rsid w:val="00EF1CCF"/>
    <w:rsid w:val="00EF1F85"/>
    <w:rsid w:val="00EF328E"/>
    <w:rsid w:val="00EF37B0"/>
    <w:rsid w:val="00EF41CD"/>
    <w:rsid w:val="00EF4CE1"/>
    <w:rsid w:val="00EF6264"/>
    <w:rsid w:val="00EF6E91"/>
    <w:rsid w:val="00EF7739"/>
    <w:rsid w:val="00EF7991"/>
    <w:rsid w:val="00F000F4"/>
    <w:rsid w:val="00F00382"/>
    <w:rsid w:val="00F01B0D"/>
    <w:rsid w:val="00F01F23"/>
    <w:rsid w:val="00F03069"/>
    <w:rsid w:val="00F038B7"/>
    <w:rsid w:val="00F04AF7"/>
    <w:rsid w:val="00F05DF4"/>
    <w:rsid w:val="00F06288"/>
    <w:rsid w:val="00F062C7"/>
    <w:rsid w:val="00F07CC3"/>
    <w:rsid w:val="00F11365"/>
    <w:rsid w:val="00F12235"/>
    <w:rsid w:val="00F138DB"/>
    <w:rsid w:val="00F150F6"/>
    <w:rsid w:val="00F15350"/>
    <w:rsid w:val="00F155B5"/>
    <w:rsid w:val="00F15F27"/>
    <w:rsid w:val="00F16264"/>
    <w:rsid w:val="00F162CC"/>
    <w:rsid w:val="00F164B4"/>
    <w:rsid w:val="00F16959"/>
    <w:rsid w:val="00F1770B"/>
    <w:rsid w:val="00F177A9"/>
    <w:rsid w:val="00F17CB5"/>
    <w:rsid w:val="00F20388"/>
    <w:rsid w:val="00F213F8"/>
    <w:rsid w:val="00F21692"/>
    <w:rsid w:val="00F2253E"/>
    <w:rsid w:val="00F22A86"/>
    <w:rsid w:val="00F23792"/>
    <w:rsid w:val="00F23ED0"/>
    <w:rsid w:val="00F240E2"/>
    <w:rsid w:val="00F24120"/>
    <w:rsid w:val="00F2432A"/>
    <w:rsid w:val="00F25166"/>
    <w:rsid w:val="00F25692"/>
    <w:rsid w:val="00F25994"/>
    <w:rsid w:val="00F27AAF"/>
    <w:rsid w:val="00F27F33"/>
    <w:rsid w:val="00F30016"/>
    <w:rsid w:val="00F30323"/>
    <w:rsid w:val="00F304B8"/>
    <w:rsid w:val="00F30791"/>
    <w:rsid w:val="00F3117A"/>
    <w:rsid w:val="00F321BD"/>
    <w:rsid w:val="00F3231F"/>
    <w:rsid w:val="00F326E0"/>
    <w:rsid w:val="00F32922"/>
    <w:rsid w:val="00F33F7F"/>
    <w:rsid w:val="00F3401A"/>
    <w:rsid w:val="00F349E2"/>
    <w:rsid w:val="00F34A07"/>
    <w:rsid w:val="00F34DA1"/>
    <w:rsid w:val="00F366F9"/>
    <w:rsid w:val="00F3692D"/>
    <w:rsid w:val="00F37235"/>
    <w:rsid w:val="00F37543"/>
    <w:rsid w:val="00F40B7B"/>
    <w:rsid w:val="00F41C0C"/>
    <w:rsid w:val="00F428F4"/>
    <w:rsid w:val="00F43228"/>
    <w:rsid w:val="00F437CF"/>
    <w:rsid w:val="00F446BA"/>
    <w:rsid w:val="00F44B91"/>
    <w:rsid w:val="00F46EE5"/>
    <w:rsid w:val="00F475C4"/>
    <w:rsid w:val="00F515EC"/>
    <w:rsid w:val="00F526AB"/>
    <w:rsid w:val="00F5313A"/>
    <w:rsid w:val="00F53E03"/>
    <w:rsid w:val="00F54FFD"/>
    <w:rsid w:val="00F554B5"/>
    <w:rsid w:val="00F55CD7"/>
    <w:rsid w:val="00F55E1F"/>
    <w:rsid w:val="00F55F69"/>
    <w:rsid w:val="00F56216"/>
    <w:rsid w:val="00F567FE"/>
    <w:rsid w:val="00F61DF8"/>
    <w:rsid w:val="00F621FF"/>
    <w:rsid w:val="00F62A9D"/>
    <w:rsid w:val="00F63813"/>
    <w:rsid w:val="00F643A8"/>
    <w:rsid w:val="00F648B1"/>
    <w:rsid w:val="00F673A4"/>
    <w:rsid w:val="00F67771"/>
    <w:rsid w:val="00F67A57"/>
    <w:rsid w:val="00F67E8D"/>
    <w:rsid w:val="00F7044A"/>
    <w:rsid w:val="00F704AC"/>
    <w:rsid w:val="00F705D8"/>
    <w:rsid w:val="00F70F57"/>
    <w:rsid w:val="00F718D2"/>
    <w:rsid w:val="00F71988"/>
    <w:rsid w:val="00F72238"/>
    <w:rsid w:val="00F72492"/>
    <w:rsid w:val="00F72D76"/>
    <w:rsid w:val="00F7322E"/>
    <w:rsid w:val="00F73230"/>
    <w:rsid w:val="00F74DD5"/>
    <w:rsid w:val="00F752E0"/>
    <w:rsid w:val="00F75C4A"/>
    <w:rsid w:val="00F760CA"/>
    <w:rsid w:val="00F76677"/>
    <w:rsid w:val="00F7689E"/>
    <w:rsid w:val="00F7761C"/>
    <w:rsid w:val="00F77918"/>
    <w:rsid w:val="00F77923"/>
    <w:rsid w:val="00F8085F"/>
    <w:rsid w:val="00F8090E"/>
    <w:rsid w:val="00F821AE"/>
    <w:rsid w:val="00F83BA6"/>
    <w:rsid w:val="00F83D46"/>
    <w:rsid w:val="00F84048"/>
    <w:rsid w:val="00F8428F"/>
    <w:rsid w:val="00F84724"/>
    <w:rsid w:val="00F862A8"/>
    <w:rsid w:val="00F86500"/>
    <w:rsid w:val="00F8669A"/>
    <w:rsid w:val="00F8673E"/>
    <w:rsid w:val="00F8739A"/>
    <w:rsid w:val="00F878F1"/>
    <w:rsid w:val="00F9092E"/>
    <w:rsid w:val="00F92974"/>
    <w:rsid w:val="00F92F5A"/>
    <w:rsid w:val="00F92FE0"/>
    <w:rsid w:val="00F93421"/>
    <w:rsid w:val="00F940FC"/>
    <w:rsid w:val="00F94B28"/>
    <w:rsid w:val="00F953F4"/>
    <w:rsid w:val="00F95459"/>
    <w:rsid w:val="00F9603F"/>
    <w:rsid w:val="00F96784"/>
    <w:rsid w:val="00F97088"/>
    <w:rsid w:val="00F9716B"/>
    <w:rsid w:val="00FA094E"/>
    <w:rsid w:val="00FA0BF8"/>
    <w:rsid w:val="00FA1071"/>
    <w:rsid w:val="00FA2C5C"/>
    <w:rsid w:val="00FA3C3A"/>
    <w:rsid w:val="00FA3E4F"/>
    <w:rsid w:val="00FA55CE"/>
    <w:rsid w:val="00FA6064"/>
    <w:rsid w:val="00FA77D3"/>
    <w:rsid w:val="00FA7CF6"/>
    <w:rsid w:val="00FB0FE2"/>
    <w:rsid w:val="00FB144D"/>
    <w:rsid w:val="00FB22CE"/>
    <w:rsid w:val="00FB23BB"/>
    <w:rsid w:val="00FB2AF4"/>
    <w:rsid w:val="00FB2DAB"/>
    <w:rsid w:val="00FB43E4"/>
    <w:rsid w:val="00FB5D67"/>
    <w:rsid w:val="00FB71A2"/>
    <w:rsid w:val="00FB7C03"/>
    <w:rsid w:val="00FC03E5"/>
    <w:rsid w:val="00FC0580"/>
    <w:rsid w:val="00FC0F88"/>
    <w:rsid w:val="00FC22AC"/>
    <w:rsid w:val="00FC5196"/>
    <w:rsid w:val="00FC5318"/>
    <w:rsid w:val="00FC5F5A"/>
    <w:rsid w:val="00FC714F"/>
    <w:rsid w:val="00FD02FD"/>
    <w:rsid w:val="00FD0798"/>
    <w:rsid w:val="00FD0D26"/>
    <w:rsid w:val="00FD1346"/>
    <w:rsid w:val="00FD2A40"/>
    <w:rsid w:val="00FD2E12"/>
    <w:rsid w:val="00FD2ED9"/>
    <w:rsid w:val="00FD3908"/>
    <w:rsid w:val="00FD3A40"/>
    <w:rsid w:val="00FD4164"/>
    <w:rsid w:val="00FD4AEC"/>
    <w:rsid w:val="00FD4EFF"/>
    <w:rsid w:val="00FD5B78"/>
    <w:rsid w:val="00FD6281"/>
    <w:rsid w:val="00FD68AC"/>
    <w:rsid w:val="00FD6D5D"/>
    <w:rsid w:val="00FD759F"/>
    <w:rsid w:val="00FE0C2B"/>
    <w:rsid w:val="00FE0C5C"/>
    <w:rsid w:val="00FE109B"/>
    <w:rsid w:val="00FE2A52"/>
    <w:rsid w:val="00FE48A1"/>
    <w:rsid w:val="00FE578B"/>
    <w:rsid w:val="00FE5B7E"/>
    <w:rsid w:val="00FE6B2F"/>
    <w:rsid w:val="00FE7105"/>
    <w:rsid w:val="00FE75B6"/>
    <w:rsid w:val="00FF06A7"/>
    <w:rsid w:val="00FF06B1"/>
    <w:rsid w:val="00FF0780"/>
    <w:rsid w:val="00FF0CD7"/>
    <w:rsid w:val="00FF13F9"/>
    <w:rsid w:val="00FF1977"/>
    <w:rsid w:val="00FF1B2C"/>
    <w:rsid w:val="00FF1CBA"/>
    <w:rsid w:val="00FF3B60"/>
    <w:rsid w:val="00FF518B"/>
    <w:rsid w:val="00FF532B"/>
    <w:rsid w:val="00FF5E46"/>
    <w:rsid w:val="00FF5FCA"/>
    <w:rsid w:val="00FF67E9"/>
    <w:rsid w:val="00FF700A"/>
    <w:rsid w:val="019497EA"/>
    <w:rsid w:val="01DB5D7B"/>
    <w:rsid w:val="020CBA50"/>
    <w:rsid w:val="026FDC62"/>
    <w:rsid w:val="02B0206A"/>
    <w:rsid w:val="034CEC66"/>
    <w:rsid w:val="038D2834"/>
    <w:rsid w:val="03B7BE39"/>
    <w:rsid w:val="03FABE0A"/>
    <w:rsid w:val="046A4A03"/>
    <w:rsid w:val="049AC703"/>
    <w:rsid w:val="04F29BB4"/>
    <w:rsid w:val="051D8452"/>
    <w:rsid w:val="06666622"/>
    <w:rsid w:val="078440EF"/>
    <w:rsid w:val="07F38745"/>
    <w:rsid w:val="082DC5ED"/>
    <w:rsid w:val="08C3A17D"/>
    <w:rsid w:val="095A0CB3"/>
    <w:rsid w:val="0985DB45"/>
    <w:rsid w:val="099AD77C"/>
    <w:rsid w:val="09DDE323"/>
    <w:rsid w:val="0B48D3DF"/>
    <w:rsid w:val="0C3C35A9"/>
    <w:rsid w:val="0CED1691"/>
    <w:rsid w:val="0D31D017"/>
    <w:rsid w:val="0D43A305"/>
    <w:rsid w:val="0DB8B4BF"/>
    <w:rsid w:val="0DE4CDB0"/>
    <w:rsid w:val="0E9F331F"/>
    <w:rsid w:val="0F28BFD4"/>
    <w:rsid w:val="0FE95750"/>
    <w:rsid w:val="108EC86E"/>
    <w:rsid w:val="11011ECC"/>
    <w:rsid w:val="11B3DE06"/>
    <w:rsid w:val="123CDCBB"/>
    <w:rsid w:val="128BFCF6"/>
    <w:rsid w:val="13160BF3"/>
    <w:rsid w:val="13668D50"/>
    <w:rsid w:val="1541A4EA"/>
    <w:rsid w:val="1650804F"/>
    <w:rsid w:val="1657F625"/>
    <w:rsid w:val="16AD6518"/>
    <w:rsid w:val="1711A1AE"/>
    <w:rsid w:val="17A459D1"/>
    <w:rsid w:val="17FBBEA4"/>
    <w:rsid w:val="181AEF1B"/>
    <w:rsid w:val="18530B8D"/>
    <w:rsid w:val="18E89389"/>
    <w:rsid w:val="18F0A7AE"/>
    <w:rsid w:val="1A06425C"/>
    <w:rsid w:val="1A324E9A"/>
    <w:rsid w:val="1AAB9C97"/>
    <w:rsid w:val="1B6CC7CA"/>
    <w:rsid w:val="1C684731"/>
    <w:rsid w:val="1C6F0DA5"/>
    <w:rsid w:val="1CB36740"/>
    <w:rsid w:val="1CF95592"/>
    <w:rsid w:val="1DABB227"/>
    <w:rsid w:val="1E1661F9"/>
    <w:rsid w:val="1E60E213"/>
    <w:rsid w:val="1F533B0B"/>
    <w:rsid w:val="1FDE3A38"/>
    <w:rsid w:val="23677DF5"/>
    <w:rsid w:val="25510E3B"/>
    <w:rsid w:val="257DAB1F"/>
    <w:rsid w:val="25AFD71E"/>
    <w:rsid w:val="25B61AE2"/>
    <w:rsid w:val="25E42433"/>
    <w:rsid w:val="262D2629"/>
    <w:rsid w:val="274B1265"/>
    <w:rsid w:val="278CBAE8"/>
    <w:rsid w:val="290BA95E"/>
    <w:rsid w:val="2957576D"/>
    <w:rsid w:val="29660B67"/>
    <w:rsid w:val="29AC6834"/>
    <w:rsid w:val="2A68CAB1"/>
    <w:rsid w:val="2AE04593"/>
    <w:rsid w:val="2B293216"/>
    <w:rsid w:val="2CBF0DCE"/>
    <w:rsid w:val="2D8B9775"/>
    <w:rsid w:val="2DAA273F"/>
    <w:rsid w:val="2E1CEBD5"/>
    <w:rsid w:val="2E421FED"/>
    <w:rsid w:val="2E623DC9"/>
    <w:rsid w:val="2E6CC868"/>
    <w:rsid w:val="2F44C1D9"/>
    <w:rsid w:val="2F4C45A0"/>
    <w:rsid w:val="2FE62B55"/>
    <w:rsid w:val="312BF8A4"/>
    <w:rsid w:val="32012AD2"/>
    <w:rsid w:val="33A7C6EB"/>
    <w:rsid w:val="33F84D60"/>
    <w:rsid w:val="348DA906"/>
    <w:rsid w:val="349E7601"/>
    <w:rsid w:val="34C0903D"/>
    <w:rsid w:val="34EC5E73"/>
    <w:rsid w:val="352FE2EA"/>
    <w:rsid w:val="361AD680"/>
    <w:rsid w:val="36C85E08"/>
    <w:rsid w:val="3884960A"/>
    <w:rsid w:val="389529B9"/>
    <w:rsid w:val="392FFF79"/>
    <w:rsid w:val="3A12FB4D"/>
    <w:rsid w:val="3A2E40C8"/>
    <w:rsid w:val="3AECA974"/>
    <w:rsid w:val="3B2B149E"/>
    <w:rsid w:val="3B35D9DB"/>
    <w:rsid w:val="3C8A50F4"/>
    <w:rsid w:val="3ECE333C"/>
    <w:rsid w:val="3F8D0E80"/>
    <w:rsid w:val="3FC5BDAE"/>
    <w:rsid w:val="40D842E0"/>
    <w:rsid w:val="41518CC0"/>
    <w:rsid w:val="41C418A9"/>
    <w:rsid w:val="4276B2A7"/>
    <w:rsid w:val="43074D0D"/>
    <w:rsid w:val="43923F44"/>
    <w:rsid w:val="44FB1F95"/>
    <w:rsid w:val="4512AFE2"/>
    <w:rsid w:val="45775A54"/>
    <w:rsid w:val="458506F8"/>
    <w:rsid w:val="45CFB4CB"/>
    <w:rsid w:val="45FD6F44"/>
    <w:rsid w:val="4614ACB0"/>
    <w:rsid w:val="463C8E30"/>
    <w:rsid w:val="47FD0788"/>
    <w:rsid w:val="47FE4FB4"/>
    <w:rsid w:val="49C844BA"/>
    <w:rsid w:val="4B598B88"/>
    <w:rsid w:val="4BD05AE2"/>
    <w:rsid w:val="4C161E78"/>
    <w:rsid w:val="4C1E5304"/>
    <w:rsid w:val="4C2BF510"/>
    <w:rsid w:val="4C2D9A59"/>
    <w:rsid w:val="4C673AA1"/>
    <w:rsid w:val="4C986E47"/>
    <w:rsid w:val="4DC61319"/>
    <w:rsid w:val="4ECE848B"/>
    <w:rsid w:val="4EF5F9DD"/>
    <w:rsid w:val="4F5DA641"/>
    <w:rsid w:val="506F8825"/>
    <w:rsid w:val="507632EE"/>
    <w:rsid w:val="5098956E"/>
    <w:rsid w:val="512D5DB9"/>
    <w:rsid w:val="5142081B"/>
    <w:rsid w:val="51D589E8"/>
    <w:rsid w:val="51F18C5A"/>
    <w:rsid w:val="5224B0FA"/>
    <w:rsid w:val="5268075C"/>
    <w:rsid w:val="526A6ABC"/>
    <w:rsid w:val="5285E983"/>
    <w:rsid w:val="52AD40C7"/>
    <w:rsid w:val="531CF149"/>
    <w:rsid w:val="534E9365"/>
    <w:rsid w:val="5448442A"/>
    <w:rsid w:val="54D18465"/>
    <w:rsid w:val="553F970F"/>
    <w:rsid w:val="56DB60F5"/>
    <w:rsid w:val="56FF2656"/>
    <w:rsid w:val="57A65230"/>
    <w:rsid w:val="59094928"/>
    <w:rsid w:val="5913D9D5"/>
    <w:rsid w:val="598E508A"/>
    <w:rsid w:val="5A509387"/>
    <w:rsid w:val="5A956A0F"/>
    <w:rsid w:val="5AEB9977"/>
    <w:rsid w:val="5C3FE333"/>
    <w:rsid w:val="5CAB4306"/>
    <w:rsid w:val="5D3C912E"/>
    <w:rsid w:val="5D50B36C"/>
    <w:rsid w:val="5D6297C9"/>
    <w:rsid w:val="5DA24B30"/>
    <w:rsid w:val="5DE646F6"/>
    <w:rsid w:val="5FB2539A"/>
    <w:rsid w:val="60859F98"/>
    <w:rsid w:val="608C083C"/>
    <w:rsid w:val="60DB6124"/>
    <w:rsid w:val="6170ABB7"/>
    <w:rsid w:val="61D75228"/>
    <w:rsid w:val="61ED259E"/>
    <w:rsid w:val="623B0E10"/>
    <w:rsid w:val="6260AF09"/>
    <w:rsid w:val="626D2B9D"/>
    <w:rsid w:val="630B7EFE"/>
    <w:rsid w:val="643FD66B"/>
    <w:rsid w:val="6448B47D"/>
    <w:rsid w:val="65AFC3CE"/>
    <w:rsid w:val="65C5B2EF"/>
    <w:rsid w:val="65FF36FE"/>
    <w:rsid w:val="6634EF71"/>
    <w:rsid w:val="66608139"/>
    <w:rsid w:val="668C2AEB"/>
    <w:rsid w:val="669E5749"/>
    <w:rsid w:val="66B3595C"/>
    <w:rsid w:val="670D6D88"/>
    <w:rsid w:val="6733DF45"/>
    <w:rsid w:val="67B433D9"/>
    <w:rsid w:val="68F6E492"/>
    <w:rsid w:val="68F7FAF9"/>
    <w:rsid w:val="6981D6C9"/>
    <w:rsid w:val="69A827C3"/>
    <w:rsid w:val="6BAEFE87"/>
    <w:rsid w:val="6BFBF82C"/>
    <w:rsid w:val="6CBFE6AA"/>
    <w:rsid w:val="6CFEE52F"/>
    <w:rsid w:val="6D189FEC"/>
    <w:rsid w:val="6E2CC14B"/>
    <w:rsid w:val="6E604569"/>
    <w:rsid w:val="6EE69158"/>
    <w:rsid w:val="6F19C5A8"/>
    <w:rsid w:val="6F61B511"/>
    <w:rsid w:val="710499FA"/>
    <w:rsid w:val="7110125A"/>
    <w:rsid w:val="7256EA7D"/>
    <w:rsid w:val="730284BB"/>
    <w:rsid w:val="736EE986"/>
    <w:rsid w:val="73F7A457"/>
    <w:rsid w:val="7404FE5D"/>
    <w:rsid w:val="74686E51"/>
    <w:rsid w:val="747DB42F"/>
    <w:rsid w:val="74E375A7"/>
    <w:rsid w:val="752BFD27"/>
    <w:rsid w:val="759E5AB8"/>
    <w:rsid w:val="764B8375"/>
    <w:rsid w:val="765BF91B"/>
    <w:rsid w:val="769098C9"/>
    <w:rsid w:val="791E242F"/>
    <w:rsid w:val="7936986E"/>
    <w:rsid w:val="79546FFD"/>
    <w:rsid w:val="79F7B9CD"/>
    <w:rsid w:val="7AF14556"/>
    <w:rsid w:val="7AF2F0D7"/>
    <w:rsid w:val="7AF39E7A"/>
    <w:rsid w:val="7AF987D3"/>
    <w:rsid w:val="7B686D9F"/>
    <w:rsid w:val="7C63F79E"/>
    <w:rsid w:val="7DE0258F"/>
    <w:rsid w:val="7EAAB8B7"/>
    <w:rsid w:val="7EBCD81F"/>
    <w:rsid w:val="7F7C2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84DE44"/>
  <w15:chartTrackingRefBased/>
  <w15:docId w15:val="{889774F5-E323-433B-A187-E282F84A9F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6"/>
        <w:szCs w:val="26"/>
        <w:lang w:val="en-US" w:eastAsia="ja-JP" w:bidi="ar-SA"/>
      </w:rPr>
    </w:rPrDefault>
    <w:pPrDefault>
      <w:pPr>
        <w:spacing w:before="120" w:after="120" w:line="312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Binhthng">
    <w:name w:val="Normal"/>
    <w:qFormat/>
    <w:rsid w:val="00DF3231"/>
  </w:style>
  <w:style w:type="paragraph" w:styleId="u1">
    <w:name w:val="heading 1"/>
    <w:basedOn w:val="Binhthng"/>
    <w:next w:val="Binhthng"/>
    <w:link w:val="u1Char"/>
    <w:uiPriority w:val="9"/>
    <w:qFormat/>
    <w:rsid w:val="00A167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u2">
    <w:name w:val="heading 2"/>
    <w:basedOn w:val="Binhthng"/>
    <w:link w:val="u2Char"/>
    <w:uiPriority w:val="9"/>
    <w:qFormat/>
    <w:rsid w:val="0056084C"/>
    <w:pPr>
      <w:spacing w:before="0" w:after="300" w:line="240" w:lineRule="auto"/>
      <w:outlineLvl w:val="1"/>
    </w:pPr>
    <w:rPr>
      <w:rFonts w:ascii="Times New Roman" w:eastAsia="Times New Roman" w:hAnsi="Times New Roman" w:cs="Times New Roman"/>
      <w:b/>
      <w:bCs/>
      <w:color w:val="666463"/>
      <w:sz w:val="36"/>
      <w:szCs w:val="36"/>
      <w:lang w:eastAsia="en-US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DF3231"/>
    <w:pPr>
      <w:ind w:left="720"/>
      <w:contextualSpacing/>
    </w:pPr>
  </w:style>
  <w:style w:type="paragraph" w:styleId="utrang">
    <w:name w:val="header"/>
    <w:basedOn w:val="Binhthng"/>
    <w:link w:val="utrangChar"/>
    <w:uiPriority w:val="99"/>
    <w:unhideWhenUsed/>
    <w:rsid w:val="009145D5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9145D5"/>
  </w:style>
  <w:style w:type="paragraph" w:styleId="Chntrang">
    <w:name w:val="footer"/>
    <w:basedOn w:val="Binhthng"/>
    <w:link w:val="ChntrangChar"/>
    <w:uiPriority w:val="99"/>
    <w:unhideWhenUsed/>
    <w:rsid w:val="009145D5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9145D5"/>
  </w:style>
  <w:style w:type="paragraph" w:styleId="HTMLinhdangtrc">
    <w:name w:val="HTML Preformatted"/>
    <w:basedOn w:val="Binhthng"/>
    <w:link w:val="HTMLinhdangtrcChar"/>
    <w:uiPriority w:val="99"/>
    <w:unhideWhenUsed/>
    <w:rsid w:val="00FF19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  <w:lang w:val="vi-VN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rsid w:val="00FF1977"/>
    <w:rPr>
      <w:rFonts w:ascii="Courier New" w:eastAsia="Times New Roman" w:hAnsi="Courier New" w:cs="Courier New"/>
      <w:sz w:val="20"/>
      <w:szCs w:val="20"/>
      <w:lang w:val="vi-VN"/>
    </w:rPr>
  </w:style>
  <w:style w:type="paragraph" w:styleId="Tiuphu">
    <w:name w:val="Subtitle"/>
    <w:basedOn w:val="Binhthng"/>
    <w:next w:val="Binhthng"/>
    <w:link w:val="TiuphuChar"/>
    <w:uiPriority w:val="11"/>
    <w:qFormat/>
    <w:rsid w:val="009647E1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character" w:customStyle="1" w:styleId="TiuphuChar">
    <w:name w:val="Tiêu đề phụ Char"/>
    <w:basedOn w:val="Phngmcinhcuaoanvn"/>
    <w:link w:val="Tiuphu"/>
    <w:uiPriority w:val="11"/>
    <w:rsid w:val="009647E1"/>
    <w:rPr>
      <w:color w:val="5A5A5A" w:themeColor="text1" w:themeTint="A5"/>
      <w:spacing w:val="15"/>
      <w:sz w:val="22"/>
      <w:szCs w:val="22"/>
    </w:rPr>
  </w:style>
  <w:style w:type="character" w:customStyle="1" w:styleId="pl-k">
    <w:name w:val="pl-k"/>
    <w:basedOn w:val="Phngmcinhcuaoanvn"/>
    <w:rsid w:val="004C1BC4"/>
  </w:style>
  <w:style w:type="character" w:customStyle="1" w:styleId="pl-en">
    <w:name w:val="pl-en"/>
    <w:basedOn w:val="Phngmcinhcuaoanvn"/>
    <w:rsid w:val="004C1BC4"/>
  </w:style>
  <w:style w:type="character" w:customStyle="1" w:styleId="pl-c1">
    <w:name w:val="pl-c1"/>
    <w:basedOn w:val="Phngmcinhcuaoanvn"/>
    <w:rsid w:val="007A360C"/>
  </w:style>
  <w:style w:type="character" w:styleId="Siuktni">
    <w:name w:val="Hyperlink"/>
    <w:basedOn w:val="Phngmcinhcuaoanvn"/>
    <w:uiPriority w:val="99"/>
    <w:unhideWhenUsed/>
    <w:rsid w:val="00132A28"/>
    <w:rPr>
      <w:color w:val="0000FF"/>
      <w:u w:val="single"/>
    </w:rPr>
  </w:style>
  <w:style w:type="character" w:customStyle="1" w:styleId="pl-c">
    <w:name w:val="pl-c"/>
    <w:basedOn w:val="Phngmcinhcuaoanvn"/>
    <w:rsid w:val="00132A28"/>
  </w:style>
  <w:style w:type="character" w:customStyle="1" w:styleId="pl-smi">
    <w:name w:val="pl-smi"/>
    <w:basedOn w:val="Phngmcinhcuaoanvn"/>
    <w:rsid w:val="00132A28"/>
  </w:style>
  <w:style w:type="table" w:styleId="LiBang">
    <w:name w:val="Table Grid"/>
    <w:basedOn w:val="BangThngthng"/>
    <w:uiPriority w:val="39"/>
    <w:rsid w:val="00132A28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hnmanhTinht">
    <w:name w:val="Subtle Emphasis"/>
    <w:basedOn w:val="Phngmcinhcuaoanvn"/>
    <w:uiPriority w:val="19"/>
    <w:qFormat/>
    <w:rsid w:val="00825B30"/>
    <w:rPr>
      <w:i/>
      <w:iCs/>
      <w:color w:val="404040" w:themeColor="text1" w:themeTint="BF"/>
    </w:rPr>
  </w:style>
  <w:style w:type="paragraph" w:styleId="ThngthngWeb">
    <w:name w:val="Normal (Web)"/>
    <w:basedOn w:val="Binhthng"/>
    <w:uiPriority w:val="99"/>
    <w:unhideWhenUsed/>
    <w:rsid w:val="00675D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vi-VN" w:eastAsia="vi-VN"/>
    </w:rPr>
  </w:style>
  <w:style w:type="character" w:styleId="ThamchiuChuthich">
    <w:name w:val="annotation reference"/>
    <w:basedOn w:val="Phngmcinhcuaoanvn"/>
    <w:uiPriority w:val="99"/>
    <w:semiHidden/>
    <w:unhideWhenUsed/>
    <w:rsid w:val="00675DB4"/>
    <w:rPr>
      <w:sz w:val="16"/>
      <w:szCs w:val="16"/>
    </w:rPr>
  </w:style>
  <w:style w:type="paragraph" w:styleId="VnbanChuthich">
    <w:name w:val="annotation text"/>
    <w:basedOn w:val="Binhthng"/>
    <w:link w:val="VnbanChuthichChar"/>
    <w:uiPriority w:val="99"/>
    <w:semiHidden/>
    <w:unhideWhenUsed/>
    <w:rsid w:val="00675DB4"/>
    <w:pPr>
      <w:spacing w:line="240" w:lineRule="auto"/>
    </w:pPr>
    <w:rPr>
      <w:sz w:val="20"/>
      <w:szCs w:val="20"/>
    </w:rPr>
  </w:style>
  <w:style w:type="character" w:customStyle="1" w:styleId="VnbanChuthichChar">
    <w:name w:val="Văn bản Chú thích Char"/>
    <w:basedOn w:val="Phngmcinhcuaoanvn"/>
    <w:link w:val="VnbanChuthich"/>
    <w:uiPriority w:val="99"/>
    <w:semiHidden/>
    <w:rsid w:val="00675DB4"/>
    <w:rPr>
      <w:sz w:val="20"/>
      <w:szCs w:val="20"/>
    </w:rPr>
  </w:style>
  <w:style w:type="paragraph" w:styleId="ChuChuthich">
    <w:name w:val="annotation subject"/>
    <w:basedOn w:val="VnbanChuthich"/>
    <w:next w:val="VnbanChuthich"/>
    <w:link w:val="ChuChuthichChar"/>
    <w:uiPriority w:val="99"/>
    <w:semiHidden/>
    <w:unhideWhenUsed/>
    <w:rsid w:val="00675DB4"/>
    <w:rPr>
      <w:b/>
      <w:bCs/>
    </w:rPr>
  </w:style>
  <w:style w:type="character" w:customStyle="1" w:styleId="ChuChuthichChar">
    <w:name w:val="Chủ đề Chú thích Char"/>
    <w:basedOn w:val="VnbanChuthichChar"/>
    <w:link w:val="ChuChuthich"/>
    <w:uiPriority w:val="99"/>
    <w:semiHidden/>
    <w:rsid w:val="00675DB4"/>
    <w:rPr>
      <w:b/>
      <w:bCs/>
      <w:sz w:val="20"/>
      <w:szCs w:val="20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675DB4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675DB4"/>
    <w:rPr>
      <w:rFonts w:ascii="Segoe UI" w:hAnsi="Segoe UI" w:cs="Segoe UI"/>
      <w:sz w:val="18"/>
      <w:szCs w:val="1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406EDE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406EDE"/>
    <w:rPr>
      <w:i/>
      <w:iCs/>
      <w:color w:val="404040" w:themeColor="text1" w:themeTint="BF"/>
    </w:rPr>
  </w:style>
  <w:style w:type="character" w:customStyle="1" w:styleId="u2Char">
    <w:name w:val="Đầu đề 2 Char"/>
    <w:basedOn w:val="Phngmcinhcuaoanvn"/>
    <w:link w:val="u2"/>
    <w:uiPriority w:val="9"/>
    <w:rsid w:val="0056084C"/>
    <w:rPr>
      <w:rFonts w:ascii="Times New Roman" w:eastAsia="Times New Roman" w:hAnsi="Times New Roman" w:cs="Times New Roman"/>
      <w:b/>
      <w:bCs/>
      <w:color w:val="666463"/>
      <w:sz w:val="36"/>
      <w:szCs w:val="36"/>
      <w:lang w:eastAsia="en-US"/>
    </w:rPr>
  </w:style>
  <w:style w:type="character" w:styleId="Manh">
    <w:name w:val="Strong"/>
    <w:basedOn w:val="Phngmcinhcuaoanvn"/>
    <w:uiPriority w:val="22"/>
    <w:qFormat/>
    <w:rsid w:val="0056084C"/>
    <w:rPr>
      <w:b/>
      <w:bCs/>
    </w:rPr>
  </w:style>
  <w:style w:type="paragraph" w:customStyle="1" w:styleId="paragraph-large">
    <w:name w:val="paragraph-large"/>
    <w:basedOn w:val="Binhthng"/>
    <w:rsid w:val="0056084C"/>
    <w:pPr>
      <w:spacing w:before="0" w:after="300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customStyle="1" w:styleId="learn-board">
    <w:name w:val="learn-board"/>
    <w:basedOn w:val="Binhthng"/>
    <w:rsid w:val="0056084C"/>
    <w:pPr>
      <w:spacing w:before="0" w:after="75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Tiu">
    <w:name w:val="Title"/>
    <w:basedOn w:val="Binhthng"/>
    <w:next w:val="Binhthng"/>
    <w:link w:val="TiuChar"/>
    <w:uiPriority w:val="10"/>
    <w:qFormat/>
    <w:rsid w:val="00F12235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F122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UnresolvedMention1">
    <w:name w:val="Unresolved Mention1"/>
    <w:basedOn w:val="Phngmcinhcuaoanvn"/>
    <w:uiPriority w:val="99"/>
    <w:semiHidden/>
    <w:unhideWhenUsed/>
    <w:rsid w:val="002A28E5"/>
    <w:rPr>
      <w:color w:val="808080"/>
      <w:shd w:val="clear" w:color="auto" w:fill="E6E6E6"/>
    </w:rPr>
  </w:style>
  <w:style w:type="character" w:customStyle="1" w:styleId="u1Char">
    <w:name w:val="Đầu đề 1 Char"/>
    <w:basedOn w:val="Phngmcinhcuaoanvn"/>
    <w:link w:val="u1"/>
    <w:uiPriority w:val="9"/>
    <w:rsid w:val="00A1679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uMucluc">
    <w:name w:val="TOC Heading"/>
    <w:basedOn w:val="u1"/>
    <w:next w:val="Binhthng"/>
    <w:uiPriority w:val="39"/>
    <w:unhideWhenUsed/>
    <w:qFormat/>
    <w:rsid w:val="00A1679D"/>
    <w:pPr>
      <w:spacing w:line="259" w:lineRule="auto"/>
      <w:outlineLvl w:val="9"/>
    </w:pPr>
    <w:rPr>
      <w:lang w:eastAsia="en-US"/>
    </w:rPr>
  </w:style>
  <w:style w:type="paragraph" w:styleId="Mucluc2">
    <w:name w:val="toc 2"/>
    <w:basedOn w:val="Binhthng"/>
    <w:next w:val="Binhthng"/>
    <w:autoRedefine/>
    <w:uiPriority w:val="39"/>
    <w:unhideWhenUsed/>
    <w:rsid w:val="00ED5FFA"/>
    <w:pPr>
      <w:spacing w:before="0" w:after="0"/>
      <w:ind w:left="260"/>
    </w:pPr>
    <w:rPr>
      <w:rFonts w:cstheme="minorHAnsi"/>
      <w:smallCaps/>
      <w:sz w:val="20"/>
      <w:szCs w:val="20"/>
    </w:rPr>
  </w:style>
  <w:style w:type="paragraph" w:styleId="Mucluc1">
    <w:name w:val="toc 1"/>
    <w:basedOn w:val="Binhthng"/>
    <w:next w:val="Binhthng"/>
    <w:autoRedefine/>
    <w:uiPriority w:val="39"/>
    <w:unhideWhenUsed/>
    <w:rsid w:val="00626B59"/>
    <w:pPr>
      <w:tabs>
        <w:tab w:val="left" w:pos="1701"/>
        <w:tab w:val="right" w:leader="dot" w:pos="9061"/>
      </w:tabs>
    </w:pPr>
    <w:rPr>
      <w:rFonts w:cstheme="minorHAnsi"/>
      <w:b/>
      <w:bCs/>
      <w:caps/>
      <w:sz w:val="20"/>
      <w:szCs w:val="20"/>
    </w:rPr>
  </w:style>
  <w:style w:type="paragraph" w:styleId="Mucluc3">
    <w:name w:val="toc 3"/>
    <w:basedOn w:val="Binhthng"/>
    <w:next w:val="Binhthng"/>
    <w:autoRedefine/>
    <w:uiPriority w:val="39"/>
    <w:unhideWhenUsed/>
    <w:rsid w:val="00446D80"/>
    <w:pPr>
      <w:spacing w:before="0" w:after="0"/>
      <w:ind w:left="520"/>
    </w:pPr>
    <w:rPr>
      <w:rFonts w:cstheme="minorHAnsi"/>
      <w:i/>
      <w:iCs/>
      <w:sz w:val="20"/>
      <w:szCs w:val="20"/>
    </w:rPr>
  </w:style>
  <w:style w:type="character" w:customStyle="1" w:styleId="cpChagiiquyt1">
    <w:name w:val="Đề cập Chưa giải quyết1"/>
    <w:basedOn w:val="Phngmcinhcuaoanvn"/>
    <w:uiPriority w:val="99"/>
    <w:semiHidden/>
    <w:unhideWhenUsed/>
    <w:rsid w:val="004533D0"/>
    <w:rPr>
      <w:color w:val="808080"/>
      <w:shd w:val="clear" w:color="auto" w:fill="E6E6E6"/>
    </w:rPr>
  </w:style>
  <w:style w:type="paragraph" w:styleId="VnbanChuthichcui">
    <w:name w:val="endnote text"/>
    <w:basedOn w:val="Binhthng"/>
    <w:link w:val="VnbanChuthichcuiChar"/>
    <w:uiPriority w:val="99"/>
    <w:semiHidden/>
    <w:unhideWhenUsed/>
    <w:rsid w:val="008179AB"/>
    <w:pPr>
      <w:spacing w:before="0" w:after="0" w:line="240" w:lineRule="auto"/>
    </w:pPr>
    <w:rPr>
      <w:sz w:val="20"/>
      <w:szCs w:val="20"/>
    </w:rPr>
  </w:style>
  <w:style w:type="character" w:customStyle="1" w:styleId="VnbanChuthichcuiChar">
    <w:name w:val="Văn bản Chú thích cuối Char"/>
    <w:basedOn w:val="Phngmcinhcuaoanvn"/>
    <w:link w:val="VnbanChuthichcui"/>
    <w:uiPriority w:val="99"/>
    <w:semiHidden/>
    <w:rsid w:val="008179AB"/>
    <w:rPr>
      <w:sz w:val="20"/>
      <w:szCs w:val="20"/>
    </w:rPr>
  </w:style>
  <w:style w:type="character" w:styleId="ThamchiuChuthichcui">
    <w:name w:val="endnote reference"/>
    <w:basedOn w:val="Phngmcinhcuaoanvn"/>
    <w:uiPriority w:val="99"/>
    <w:semiHidden/>
    <w:unhideWhenUsed/>
    <w:rsid w:val="008179AB"/>
    <w:rPr>
      <w:vertAlign w:val="superscript"/>
    </w:rPr>
  </w:style>
  <w:style w:type="paragraph" w:styleId="Mucluc4">
    <w:name w:val="toc 4"/>
    <w:basedOn w:val="Binhthng"/>
    <w:next w:val="Binhthng"/>
    <w:autoRedefine/>
    <w:uiPriority w:val="39"/>
    <w:unhideWhenUsed/>
    <w:rsid w:val="009B32A3"/>
    <w:pPr>
      <w:spacing w:before="0" w:after="0"/>
      <w:ind w:left="780"/>
    </w:pPr>
    <w:rPr>
      <w:rFonts w:cstheme="minorHAnsi"/>
      <w:sz w:val="18"/>
      <w:szCs w:val="18"/>
    </w:rPr>
  </w:style>
  <w:style w:type="paragraph" w:styleId="Mucluc5">
    <w:name w:val="toc 5"/>
    <w:basedOn w:val="Binhthng"/>
    <w:next w:val="Binhthng"/>
    <w:autoRedefine/>
    <w:uiPriority w:val="39"/>
    <w:unhideWhenUsed/>
    <w:rsid w:val="00053BF7"/>
    <w:pPr>
      <w:spacing w:before="0" w:after="0"/>
      <w:ind w:left="1040"/>
    </w:pPr>
    <w:rPr>
      <w:rFonts w:cstheme="minorHAnsi"/>
      <w:sz w:val="18"/>
      <w:szCs w:val="18"/>
    </w:rPr>
  </w:style>
  <w:style w:type="paragraph" w:styleId="Mucluc6">
    <w:name w:val="toc 6"/>
    <w:basedOn w:val="Binhthng"/>
    <w:next w:val="Binhthng"/>
    <w:autoRedefine/>
    <w:uiPriority w:val="39"/>
    <w:unhideWhenUsed/>
    <w:rsid w:val="00053BF7"/>
    <w:pPr>
      <w:spacing w:before="0" w:after="0"/>
      <w:ind w:left="1300"/>
    </w:pPr>
    <w:rPr>
      <w:rFonts w:cstheme="minorHAnsi"/>
      <w:sz w:val="18"/>
      <w:szCs w:val="18"/>
    </w:rPr>
  </w:style>
  <w:style w:type="paragraph" w:styleId="Mucluc7">
    <w:name w:val="toc 7"/>
    <w:basedOn w:val="Binhthng"/>
    <w:next w:val="Binhthng"/>
    <w:autoRedefine/>
    <w:uiPriority w:val="39"/>
    <w:unhideWhenUsed/>
    <w:rsid w:val="00053BF7"/>
    <w:pPr>
      <w:spacing w:before="0" w:after="0"/>
      <w:ind w:left="1560"/>
    </w:pPr>
    <w:rPr>
      <w:rFonts w:cstheme="minorHAnsi"/>
      <w:sz w:val="18"/>
      <w:szCs w:val="18"/>
    </w:rPr>
  </w:style>
  <w:style w:type="paragraph" w:styleId="Mucluc8">
    <w:name w:val="toc 8"/>
    <w:basedOn w:val="Binhthng"/>
    <w:next w:val="Binhthng"/>
    <w:autoRedefine/>
    <w:uiPriority w:val="39"/>
    <w:unhideWhenUsed/>
    <w:rsid w:val="00053BF7"/>
    <w:pPr>
      <w:spacing w:before="0" w:after="0"/>
      <w:ind w:left="1820"/>
    </w:pPr>
    <w:rPr>
      <w:rFonts w:cstheme="minorHAnsi"/>
      <w:sz w:val="18"/>
      <w:szCs w:val="18"/>
    </w:rPr>
  </w:style>
  <w:style w:type="paragraph" w:styleId="Mucluc9">
    <w:name w:val="toc 9"/>
    <w:basedOn w:val="Binhthng"/>
    <w:next w:val="Binhthng"/>
    <w:autoRedefine/>
    <w:uiPriority w:val="39"/>
    <w:unhideWhenUsed/>
    <w:rsid w:val="00053BF7"/>
    <w:pPr>
      <w:spacing w:before="0" w:after="0"/>
      <w:ind w:left="2080"/>
    </w:pPr>
    <w:rPr>
      <w:rFonts w:cstheme="minorHAnsi"/>
      <w:sz w:val="18"/>
      <w:szCs w:val="18"/>
    </w:rPr>
  </w:style>
  <w:style w:type="character" w:styleId="cp">
    <w:name w:val="Mention"/>
    <w:basedOn w:val="Phngmcinhcuaoanvn"/>
    <w:uiPriority w:val="99"/>
    <w:semiHidden/>
    <w:unhideWhenUsed/>
    <w:rsid w:val="004E1E05"/>
    <w:rPr>
      <w:color w:val="2B579A"/>
      <w:shd w:val="clear" w:color="auto" w:fill="E6E6E6"/>
    </w:rPr>
  </w:style>
  <w:style w:type="paragraph" w:styleId="Duytlai">
    <w:name w:val="Revision"/>
    <w:hidden/>
    <w:uiPriority w:val="99"/>
    <w:semiHidden/>
    <w:rsid w:val="005C2188"/>
    <w:pPr>
      <w:spacing w:before="0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97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3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0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48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31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0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24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1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545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0104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221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2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16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33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9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310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077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64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2684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3981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4044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98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36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6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804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855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044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1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3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913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399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696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0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9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4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579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24408">
                      <w:marLeft w:val="0"/>
                      <w:marRight w:val="0"/>
                      <w:marTop w:val="4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841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0194224">
                              <w:marLeft w:val="2070"/>
                              <w:marRight w:val="396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84297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65262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31632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8021681">
                                              <w:marLeft w:val="0"/>
                                              <w:marRight w:val="0"/>
                                              <w:marTop w:val="9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77568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19230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75526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39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87966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306153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65400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687900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90388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02727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493882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21179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814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9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yperlink" Target="https://medium.freecodecamp.org/simple-chess-ai-step-by-step-1d55a9266977" TargetMode="External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en.wikipedia.org/wiki/List_of_chess_variants" TargetMode="External"/><Relationship Id="rId58" Type="http://schemas.openxmlformats.org/officeDocument/2006/relationships/hyperlink" Target="https://www.google.com.vn/?gws_rd=ssl" TargetMode="External"/><Relationship Id="rId66" Type="http://schemas.microsoft.com/office/2011/relationships/people" Target="people.xml"/><Relationship Id="rId5" Type="http://schemas.openxmlformats.org/officeDocument/2006/relationships/webSettings" Target="webSettings.xml"/><Relationship Id="rId61" Type="http://schemas.openxmlformats.org/officeDocument/2006/relationships/hyperlink" Target="http://www.action.vn/author/action/page/234/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gif"/><Relationship Id="rId27" Type="http://schemas.openxmlformats.org/officeDocument/2006/relationships/hyperlink" Target="http://www.wikihow.com/Play-Chess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www.shutterstock.com/" TargetMode="External"/><Relationship Id="rId64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hyperlink" Target="https://vi.wikipedia.org/wiki/C%E1%BB%9D_vua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s://stackoverflow.com/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3.jpg"/><Relationship Id="rId41" Type="http://schemas.openxmlformats.org/officeDocument/2006/relationships/image" Target="media/image33.png"/><Relationship Id="rId54" Type="http://schemas.openxmlformats.org/officeDocument/2006/relationships/hyperlink" Target="http://chessking.net/manuals/ChessKingManual201512.pdf" TargetMode="External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://www.freepik.com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en.wikipedia.org/wiki/History_of_chess" TargetMode="External"/><Relationship Id="rId60" Type="http://schemas.openxmlformats.org/officeDocument/2006/relationships/hyperlink" Target="https://msdn.microsoft.com/en-us/library/618ayhy6(v=vs.90).aspx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1</b:Tag>
    <b:SourceType>InternetSite</b:SourceType>
    <b:Guid>{433853EF-45E8-4855-B574-7A30B0807A00}</b:Guid>
    <b:URL>https://vi.wikipedia.org/wiki/C%E1%BB%9D_vua</b:URL>
    <b:RefOrder>1</b:RefOrder>
  </b:Source>
</b:Sources>
</file>

<file path=customXml/itemProps1.xml><?xml version="1.0" encoding="utf-8"?>
<ds:datastoreItem xmlns:ds="http://schemas.openxmlformats.org/officeDocument/2006/customXml" ds:itemID="{BAB9FD85-CF16-484F-9A4D-E42243BDE8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41</Pages>
  <Words>5267</Words>
  <Characters>30022</Characters>
  <Application>Microsoft Office Word</Application>
  <DocSecurity>0</DocSecurity>
  <Lines>250</Lines>
  <Paragraphs>70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thao le</dc:creator>
  <cp:keywords/>
  <dc:description/>
  <cp:lastModifiedBy>THUAN PHAM</cp:lastModifiedBy>
  <cp:revision>616</cp:revision>
  <dcterms:created xsi:type="dcterms:W3CDTF">2017-06-26T10:30:00Z</dcterms:created>
  <dcterms:modified xsi:type="dcterms:W3CDTF">2018-06-28T13:36:00Z</dcterms:modified>
</cp:coreProperties>
</file>